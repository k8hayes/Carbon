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DFF12D" w14:textId="4F7FA03B" w:rsidR="00A31F99" w:rsidRPr="003B1D2D" w:rsidRDefault="006E65D6" w:rsidP="00A31F99">
      <w:pPr>
        <w:spacing w:line="480" w:lineRule="auto"/>
        <w:rPr>
          <w:bCs/>
          <w:i/>
          <w:iCs/>
          <w:color w:val="4472C4"/>
        </w:rPr>
      </w:pPr>
      <w:r w:rsidRPr="003B1D2D">
        <w:rPr>
          <w:b/>
        </w:rPr>
        <w:t>Title:</w:t>
      </w:r>
      <w:r w:rsidRPr="003B1D2D">
        <w:t xml:space="preserve"> </w:t>
      </w:r>
      <w:r w:rsidRPr="003B1D2D">
        <w:rPr>
          <w:i/>
          <w:iCs/>
        </w:rPr>
        <w:t xml:space="preserve">Repeat short-interval fires </w:t>
      </w:r>
      <w:r w:rsidR="005D7F4E" w:rsidRPr="003B1D2D">
        <w:rPr>
          <w:i/>
          <w:iCs/>
        </w:rPr>
        <w:t>put carbon storage at risk</w:t>
      </w:r>
      <w:r w:rsidRPr="003B1D2D">
        <w:rPr>
          <w:i/>
          <w:iCs/>
        </w:rPr>
        <w:t xml:space="preserve"> in Interior Alaska</w:t>
      </w:r>
      <w:r w:rsidRPr="003B1D2D">
        <w:rPr>
          <w:b/>
        </w:rPr>
        <w:t xml:space="preserve"> </w:t>
      </w:r>
      <w:r w:rsidR="00CD0D46" w:rsidRPr="003B1D2D">
        <w:rPr>
          <w:bCs/>
          <w:i/>
          <w:iCs/>
        </w:rPr>
        <w:t>via cumulative combustion of soil carbon</w:t>
      </w:r>
    </w:p>
    <w:p w14:paraId="4612AB1D" w14:textId="3375A563" w:rsidR="00A31F99" w:rsidRPr="003B1D2D" w:rsidRDefault="006E65D6" w:rsidP="00A31F99">
      <w:pPr>
        <w:spacing w:line="480" w:lineRule="auto"/>
        <w:rPr>
          <w:vertAlign w:val="superscript"/>
        </w:rPr>
      </w:pPr>
      <w:r w:rsidRPr="003B1D2D">
        <w:t>Authors: Katherine Hayes</w:t>
      </w:r>
      <w:r w:rsidRPr="003B1D2D">
        <w:rPr>
          <w:vertAlign w:val="superscript"/>
        </w:rPr>
        <w:t>1</w:t>
      </w:r>
      <w:r w:rsidRPr="003B1D2D">
        <w:t>, Melissa Lucash</w:t>
      </w:r>
      <w:r w:rsidRPr="003B1D2D">
        <w:rPr>
          <w:vertAlign w:val="superscript"/>
        </w:rPr>
        <w:t>2</w:t>
      </w:r>
      <w:r w:rsidR="00464265" w:rsidRPr="003B1D2D">
        <w:t>,</w:t>
      </w:r>
      <w:r w:rsidRPr="003B1D2D">
        <w:t xml:space="preserve"> </w:t>
      </w:r>
      <w:r w:rsidR="00034F77" w:rsidRPr="003B1D2D">
        <w:t>Kristin Olson</w:t>
      </w:r>
      <w:r w:rsidR="00034F77" w:rsidRPr="003B1D2D">
        <w:rPr>
          <w:vertAlign w:val="superscript"/>
        </w:rPr>
        <w:t>3</w:t>
      </w:r>
      <w:r w:rsidR="00034F77" w:rsidRPr="003B1D2D">
        <w:t xml:space="preserve">, </w:t>
      </w:r>
      <w:r w:rsidRPr="003B1D2D">
        <w:t>Brian Buma</w:t>
      </w:r>
      <w:r w:rsidRPr="003B1D2D">
        <w:rPr>
          <w:vertAlign w:val="superscript"/>
        </w:rPr>
        <w:t>1</w:t>
      </w:r>
      <w:bookmarkStart w:id="0" w:name="_heading=h.fdhd4qcnom6y" w:colFirst="0" w:colLast="0"/>
      <w:bookmarkEnd w:id="0"/>
      <w:r w:rsidR="00EC7AAD">
        <w:rPr>
          <w:vertAlign w:val="superscript"/>
        </w:rPr>
        <w:t>, 4</w:t>
      </w:r>
    </w:p>
    <w:p w14:paraId="00000003" w14:textId="43343CF0" w:rsidR="00E25058" w:rsidRPr="003B1D2D" w:rsidRDefault="006E65D6" w:rsidP="00A31F99">
      <w:pPr>
        <w:spacing w:line="480" w:lineRule="auto"/>
        <w:rPr>
          <w:b/>
        </w:rPr>
      </w:pPr>
      <w:r w:rsidRPr="003B1D2D">
        <w:rPr>
          <w:vertAlign w:val="superscript"/>
        </w:rPr>
        <w:t>1</w:t>
      </w:r>
      <w:r w:rsidRPr="003B1D2D">
        <w:t>Department of Integrative Biology, University of Colorado Denver</w:t>
      </w:r>
    </w:p>
    <w:p w14:paraId="3A9FFE22" w14:textId="06D0DE95" w:rsidR="00464265" w:rsidRPr="003B1D2D" w:rsidRDefault="006E65D6" w:rsidP="00AD78DF">
      <w:pPr>
        <w:spacing w:line="480" w:lineRule="auto"/>
      </w:pPr>
      <w:r w:rsidRPr="003B1D2D">
        <w:rPr>
          <w:vertAlign w:val="superscript"/>
        </w:rPr>
        <w:t>2</w:t>
      </w:r>
      <w:r w:rsidRPr="003B1D2D">
        <w:t>Department of Geography, University of Oregon</w:t>
      </w:r>
    </w:p>
    <w:p w14:paraId="15F7AC69" w14:textId="181FBEAB" w:rsidR="00034F77" w:rsidRDefault="00034F77" w:rsidP="00AD78DF">
      <w:pPr>
        <w:spacing w:line="480" w:lineRule="auto"/>
      </w:pPr>
      <w:r w:rsidRPr="003B1D2D">
        <w:rPr>
          <w:vertAlign w:val="superscript"/>
        </w:rPr>
        <w:t>3</w:t>
      </w:r>
      <w:r w:rsidRPr="003B1D2D">
        <w:t xml:space="preserve">Department of </w:t>
      </w:r>
      <w:r w:rsidR="00AE27D3" w:rsidRPr="003B1D2D">
        <w:t>Biology and Wildlife</w:t>
      </w:r>
      <w:r w:rsidRPr="003B1D2D">
        <w:t>, University of Alaska Fairbanks</w:t>
      </w:r>
    </w:p>
    <w:p w14:paraId="14E27240" w14:textId="0F2EF28F" w:rsidR="00EC7AAD" w:rsidRPr="003B1D2D" w:rsidRDefault="00EC7AAD" w:rsidP="00AD78DF">
      <w:pPr>
        <w:spacing w:line="480" w:lineRule="auto"/>
      </w:pPr>
      <w:r w:rsidRPr="00EC7AAD">
        <w:rPr>
          <w:vertAlign w:val="superscript"/>
        </w:rPr>
        <w:t>4</w:t>
      </w:r>
      <w:r>
        <w:t>Environmental Defense Fund, Boulder, Colorado</w:t>
      </w:r>
    </w:p>
    <w:p w14:paraId="16C0FD6C" w14:textId="71E9E886" w:rsidR="00C236FF" w:rsidRPr="003B1D2D" w:rsidRDefault="00F329EA" w:rsidP="00C236FF">
      <w:pPr>
        <w:spacing w:line="480" w:lineRule="auto"/>
      </w:pPr>
      <w:r w:rsidRPr="003B1D2D">
        <w:rPr>
          <w:i/>
          <w:iCs/>
        </w:rPr>
        <w:t>Correspondi</w:t>
      </w:r>
      <w:r w:rsidR="00BC448A" w:rsidRPr="003B1D2D">
        <w:rPr>
          <w:i/>
          <w:iCs/>
        </w:rPr>
        <w:t>ng author</w:t>
      </w:r>
      <w:r w:rsidR="00BC448A" w:rsidRPr="003B1D2D">
        <w:t xml:space="preserve">: </w:t>
      </w:r>
      <w:r w:rsidR="00C236FF">
        <w:t>hayesk@caryinstitute.org</w:t>
      </w:r>
    </w:p>
    <w:p w14:paraId="00000006" w14:textId="26EED864" w:rsidR="00E25058" w:rsidRPr="00104A8C" w:rsidRDefault="006E65D6" w:rsidP="00C236FF">
      <w:pPr>
        <w:spacing w:line="480" w:lineRule="auto"/>
        <w:rPr>
          <w:b/>
          <w:bCs/>
        </w:rPr>
      </w:pPr>
      <w:bookmarkStart w:id="1" w:name="_heading=h.twvs60u17mtt" w:colFirst="0" w:colLast="0"/>
      <w:bookmarkEnd w:id="1"/>
      <w:r w:rsidRPr="00104A8C">
        <w:rPr>
          <w:b/>
          <w:bCs/>
        </w:rPr>
        <w:t>Abstract</w:t>
      </w:r>
    </w:p>
    <w:p w14:paraId="5EEE6376" w14:textId="051ABF73" w:rsidR="00AD78DF" w:rsidRPr="003B1D2D" w:rsidRDefault="00AD78DF" w:rsidP="00AD78DF">
      <w:pPr>
        <w:spacing w:line="480" w:lineRule="auto"/>
      </w:pPr>
      <w:bookmarkStart w:id="2" w:name="_heading=h.gjdgxs" w:colFirst="0" w:colLast="0"/>
      <w:bookmarkEnd w:id="2"/>
      <w:r w:rsidRPr="003B1D2D">
        <w:t xml:space="preserve">Fire regimes alter the distribution, accumulation, and stability of carbon </w:t>
      </w:r>
      <w:r w:rsidR="003D79E1" w:rsidRPr="003B1D2D">
        <w:t xml:space="preserve">stocks </w:t>
      </w:r>
      <w:r w:rsidRPr="003B1D2D">
        <w:t xml:space="preserve">across </w:t>
      </w:r>
      <w:r w:rsidR="003D79E1" w:rsidRPr="003B1D2D">
        <w:t xml:space="preserve">multiple </w:t>
      </w:r>
      <w:r w:rsidRPr="003B1D2D">
        <w:t>spatial and temporal scales</w:t>
      </w:r>
      <w:r w:rsidR="00747483">
        <w:t xml:space="preserve">, </w:t>
      </w:r>
      <w:r w:rsidR="00E122D2">
        <w:t>particularly</w:t>
      </w:r>
      <w:r w:rsidR="00747483">
        <w:t xml:space="preserve"> </w:t>
      </w:r>
      <w:r w:rsidRPr="003B1D2D">
        <w:t xml:space="preserve">in boreal ecosystems, </w:t>
      </w:r>
      <w:r w:rsidR="00E122D2">
        <w:t xml:space="preserve">which are </w:t>
      </w:r>
      <w:r w:rsidRPr="003B1D2D">
        <w:t>globally important</w:t>
      </w:r>
      <w:r w:rsidR="00F02CD6" w:rsidRPr="003B1D2D">
        <w:t xml:space="preserve"> </w:t>
      </w:r>
      <w:r w:rsidR="00CE03C5">
        <w:t xml:space="preserve">storehouses </w:t>
      </w:r>
      <w:r w:rsidR="00F02CD6" w:rsidRPr="003B1D2D">
        <w:t>of</w:t>
      </w:r>
      <w:r w:rsidRPr="003B1D2D">
        <w:t xml:space="preserve"> </w:t>
      </w:r>
      <w:r w:rsidR="00E626C4">
        <w:t>terrestrial</w:t>
      </w:r>
      <w:r w:rsidRPr="003B1D2D">
        <w:t xml:space="preserve"> carbon sto</w:t>
      </w:r>
      <w:r w:rsidR="00F02CD6" w:rsidRPr="003B1D2D">
        <w:t>cks</w:t>
      </w:r>
      <w:r w:rsidR="00747483">
        <w:t xml:space="preserve">. </w:t>
      </w:r>
      <w:r w:rsidR="00B12157">
        <w:t>I</w:t>
      </w:r>
      <w:r w:rsidR="00D465A0">
        <w:t xml:space="preserve">n </w:t>
      </w:r>
      <w:r w:rsidR="00F93E5F">
        <w:t>i</w:t>
      </w:r>
      <w:r w:rsidR="00D465A0">
        <w:t>nterior Alaska, i</w:t>
      </w:r>
      <w:r w:rsidR="00B12157">
        <w:t xml:space="preserve">ncreasing temperatures and snow-free times have resulted in a greater frequency of </w:t>
      </w:r>
      <w:r w:rsidR="00B12157" w:rsidRPr="003B1D2D">
        <w:t>short-interval fires (fires occurring within 50 years or less of pr</w:t>
      </w:r>
      <w:r w:rsidR="00B12157">
        <w:t>e</w:t>
      </w:r>
      <w:r w:rsidR="00B12157" w:rsidRPr="003B1D2D">
        <w:t>ceding fires)</w:t>
      </w:r>
      <w:r w:rsidR="00B12157">
        <w:t>, which</w:t>
      </w:r>
      <w:r w:rsidR="00B12157" w:rsidRPr="003B1D2D">
        <w:t xml:space="preserve"> depart from historic fire-interval norms</w:t>
      </w:r>
      <w:r w:rsidR="00B12157">
        <w:t xml:space="preserve">, </w:t>
      </w:r>
      <w:r w:rsidR="00B12157" w:rsidRPr="003B1D2D">
        <w:t>w</w:t>
      </w:r>
      <w:r w:rsidR="00B12157">
        <w:t>here fires w</w:t>
      </w:r>
      <w:r w:rsidR="00B12157" w:rsidRPr="003B1D2D">
        <w:t>ere historically infrequent and severe, occurring every 1</w:t>
      </w:r>
      <w:r w:rsidR="005D0967">
        <w:t>0</w:t>
      </w:r>
      <w:r w:rsidR="00B12157" w:rsidRPr="003B1D2D">
        <w:t>0-300 years</w:t>
      </w:r>
      <w:r w:rsidR="00B12157">
        <w:t>.</w:t>
      </w:r>
      <w:r w:rsidR="00747483">
        <w:t xml:space="preserve"> </w:t>
      </w:r>
      <w:r w:rsidR="00B12157">
        <w:t>Increasing fire frequency causes s</w:t>
      </w:r>
      <w:r w:rsidR="00B12157" w:rsidRPr="003B1D2D">
        <w:t xml:space="preserve">hifts in forest structure and composition </w:t>
      </w:r>
      <w:r w:rsidR="00B12157">
        <w:t>that</w:t>
      </w:r>
      <w:r w:rsidR="00B12157" w:rsidRPr="003B1D2D">
        <w:t xml:space="preserve"> </w:t>
      </w:r>
      <w:r w:rsidR="00B12157">
        <w:t xml:space="preserve">affect </w:t>
      </w:r>
      <w:r w:rsidR="00B12157" w:rsidRPr="003B1D2D">
        <w:t>carbon storage; however, the extent, strength, and mechanisms of th</w:t>
      </w:r>
      <w:r w:rsidR="00B12157">
        <w:t>e</w:t>
      </w:r>
      <w:r w:rsidR="00B12157" w:rsidRPr="003B1D2D">
        <w:t>se effects remain unclear</w:t>
      </w:r>
      <w:r w:rsidR="00B12157">
        <w:t>.</w:t>
      </w:r>
      <w:r w:rsidR="00E122D2">
        <w:t xml:space="preserve"> </w:t>
      </w:r>
      <w:r w:rsidR="00B12157">
        <w:t>F</w:t>
      </w:r>
      <w:r w:rsidR="00B12157" w:rsidRPr="003B1D2D">
        <w:t>ast-growing broadleaf species may lead to greater aboveground biomass in reburned stands; however, the cumulative severity of multiple</w:t>
      </w:r>
      <w:r w:rsidR="00B12157">
        <w:t xml:space="preserve"> </w:t>
      </w:r>
      <w:r w:rsidR="00B12157" w:rsidRPr="003B1D2D">
        <w:t>fires may burn into carbon-rich soil organic layers.</w:t>
      </w:r>
      <w:r w:rsidRPr="003B1D2D">
        <w:t xml:space="preserve"> </w:t>
      </w:r>
      <w:r w:rsidR="00B12157" w:rsidRPr="003B1D2D">
        <w:t>Here, we quantif</w:t>
      </w:r>
      <w:r w:rsidR="00B12157">
        <w:t>ied</w:t>
      </w:r>
      <w:r w:rsidR="00B12157" w:rsidRPr="003B1D2D">
        <w:t xml:space="preserve"> aboveground and soil carbon in boreal black spruce (</w:t>
      </w:r>
      <w:r w:rsidR="00B12157" w:rsidRPr="003B1D2D">
        <w:rPr>
          <w:i/>
        </w:rPr>
        <w:t xml:space="preserve">Picea </w:t>
      </w:r>
      <w:proofErr w:type="spellStart"/>
      <w:r w:rsidR="00B12157" w:rsidRPr="003B1D2D">
        <w:rPr>
          <w:i/>
        </w:rPr>
        <w:t>mariana</w:t>
      </w:r>
      <w:proofErr w:type="spellEnd"/>
      <w:r w:rsidR="00B12157" w:rsidRPr="003B1D2D">
        <w:t>) stands that burned once, twice</w:t>
      </w:r>
      <w:r w:rsidR="00B12157">
        <w:t>,</w:t>
      </w:r>
      <w:r w:rsidR="00B12157" w:rsidRPr="003B1D2D">
        <w:t xml:space="preserve"> or three times in the last 70 years </w:t>
      </w:r>
      <w:r w:rsidR="00B12157">
        <w:t>within</w:t>
      </w:r>
      <w:r w:rsidR="00B12157" w:rsidRPr="003B1D2D">
        <w:t xml:space="preserve"> short intervals (</w:t>
      </w:r>
      <w:r w:rsidR="005D0967">
        <w:t>&lt;</w:t>
      </w:r>
      <w:r w:rsidR="00B12157" w:rsidRPr="003B1D2D">
        <w:t>50 years).</w:t>
      </w:r>
      <w:r w:rsidR="00A26F3A" w:rsidRPr="003B1D2D">
        <w:t xml:space="preserve"> </w:t>
      </w:r>
      <w:r w:rsidRPr="003B1D2D">
        <w:t>We quantified the effects of cumulative severity, stand structure</w:t>
      </w:r>
      <w:r w:rsidR="00E122D2">
        <w:t>,</w:t>
      </w:r>
      <w:r w:rsidRPr="003B1D2D">
        <w:t xml:space="preserve"> and composition on both aboveground and soil carbon in upland and lowland stand</w:t>
      </w:r>
      <w:r w:rsidR="00E122D2">
        <w:t>s</w:t>
      </w:r>
      <w:r w:rsidRPr="003B1D2D">
        <w:t xml:space="preserve">. Total carbon in reburned stands declined with additional fires, even </w:t>
      </w:r>
      <w:r w:rsidRPr="003B1D2D">
        <w:lastRenderedPageBreak/>
        <w:t xml:space="preserve">with increases in tree density </w:t>
      </w:r>
      <w:r w:rsidR="00E849A1">
        <w:t>of</w:t>
      </w:r>
      <w:r w:rsidR="00E849A1" w:rsidRPr="003B1D2D">
        <w:t xml:space="preserve"> </w:t>
      </w:r>
      <w:r w:rsidRPr="003B1D2D">
        <w:t>faster-growing deciduous trees. Cumulative severity had the largest effect on aboveground biomass and soil carbon stocks in both sites</w:t>
      </w:r>
      <w:r w:rsidR="00E122D2">
        <w:t>,</w:t>
      </w:r>
      <w:r w:rsidRPr="003B1D2D">
        <w:t xml:space="preserve"> but particularly </w:t>
      </w:r>
      <w:r w:rsidR="00E122D2">
        <w:t xml:space="preserve">in </w:t>
      </w:r>
      <w:r w:rsidRPr="003B1D2D">
        <w:t>upland</w:t>
      </w:r>
      <w:r w:rsidR="00E122D2">
        <w:t xml:space="preserve"> </w:t>
      </w:r>
      <w:r w:rsidRPr="003B1D2D">
        <w:t>s</w:t>
      </w:r>
      <w:r w:rsidR="00E122D2">
        <w:t>tands</w:t>
      </w:r>
      <w:r w:rsidR="00A26F3A" w:rsidRPr="003B1D2D">
        <w:t>, indicating th</w:t>
      </w:r>
      <w:r w:rsidR="00E122D2">
        <w:t>at th</w:t>
      </w:r>
      <w:r w:rsidR="00A26F3A" w:rsidRPr="003B1D2D">
        <w:t>e effects of continued reburning on carbon storage may differ across topographic position</w:t>
      </w:r>
      <w:r w:rsidRPr="003B1D2D">
        <w:t xml:space="preserve">. </w:t>
      </w:r>
      <w:r w:rsidR="00B12157" w:rsidRPr="003B1D2D">
        <w:t xml:space="preserve">This </w:t>
      </w:r>
      <w:r w:rsidR="00B12157">
        <w:t>study</w:t>
      </w:r>
      <w:r w:rsidR="00B12157" w:rsidRPr="003B1D2D">
        <w:t xml:space="preserve"> expands our understanding of future carbon dynamics in boreal forest</w:t>
      </w:r>
      <w:r w:rsidR="00B12157">
        <w:t>s</w:t>
      </w:r>
      <w:r w:rsidR="00B12157" w:rsidRPr="003B1D2D">
        <w:t>, particularly in the context of emerging</w:t>
      </w:r>
      <w:r w:rsidR="00B12157">
        <w:t xml:space="preserve"> reburning,</w:t>
      </w:r>
      <w:r w:rsidR="00B12157" w:rsidRPr="003B1D2D">
        <w:t xml:space="preserve"> and contributes to a larger body of knowledge on the effects of continued disturbances on carbon storage.</w:t>
      </w:r>
      <w:r w:rsidRPr="003B1D2D">
        <w:t xml:space="preserve"> </w:t>
      </w:r>
    </w:p>
    <w:p w14:paraId="00000007" w14:textId="60A6A8FB" w:rsidR="00E25058" w:rsidRPr="003B1D2D" w:rsidRDefault="008175C1">
      <w:pPr>
        <w:spacing w:line="480" w:lineRule="auto"/>
        <w:rPr>
          <w:b/>
          <w:bCs/>
        </w:rPr>
      </w:pPr>
      <w:r w:rsidRPr="003B1D2D">
        <w:rPr>
          <w:b/>
          <w:bCs/>
        </w:rPr>
        <w:t xml:space="preserve">Keywords: </w:t>
      </w:r>
      <w:r w:rsidR="00EA15DA">
        <w:t>Boreal forests, Carbon Stocks, Reburning, Soil Carbon, Forest composition, Fire frequency</w:t>
      </w:r>
      <w:r w:rsidR="006E65D6" w:rsidRPr="003B1D2D">
        <w:rPr>
          <w:b/>
          <w:bCs/>
        </w:rPr>
        <w:br w:type="page"/>
      </w:r>
    </w:p>
    <w:p w14:paraId="730D63FF" w14:textId="58057EF4" w:rsidR="00C55083" w:rsidRPr="003B1D2D" w:rsidRDefault="006E65D6" w:rsidP="001B16D2">
      <w:pPr>
        <w:pStyle w:val="Heading1"/>
        <w:rPr>
          <w:rFonts w:eastAsia="Times New Roman"/>
        </w:rPr>
      </w:pPr>
      <w:r w:rsidRPr="003B1D2D">
        <w:rPr>
          <w:rFonts w:eastAsia="Times New Roman"/>
        </w:rPr>
        <w:lastRenderedPageBreak/>
        <w:t xml:space="preserve">Introduction </w:t>
      </w:r>
      <w:bookmarkStart w:id="3" w:name="_heading=h.3znysh7" w:colFirst="0" w:colLast="0"/>
      <w:bookmarkEnd w:id="3"/>
    </w:p>
    <w:p w14:paraId="1EDEB73A" w14:textId="7AF8F9CD" w:rsidR="00126772" w:rsidRPr="003B1D2D" w:rsidRDefault="00B12157" w:rsidP="002314B6">
      <w:pPr>
        <w:spacing w:line="480" w:lineRule="auto"/>
        <w:ind w:firstLine="720"/>
      </w:pPr>
      <w:r w:rsidRPr="003B1D2D">
        <w:t xml:space="preserve">Boreal forests </w:t>
      </w:r>
      <w:r>
        <w:t>are</w:t>
      </w:r>
      <w:r w:rsidRPr="003B1D2D">
        <w:t xml:space="preserve"> global</w:t>
      </w:r>
      <w:r>
        <w:t>ly important</w:t>
      </w:r>
      <w:r w:rsidRPr="003B1D2D">
        <w:t xml:space="preserve"> </w:t>
      </w:r>
      <w:r>
        <w:t>carbon storehouses</w:t>
      </w:r>
      <w:r w:rsidRPr="003B1D2D">
        <w:t xml:space="preserve">; as much as 30% of the world’s terrestrial carbon stocks </w:t>
      </w:r>
      <w:r>
        <w:t xml:space="preserve">are stored within the </w:t>
      </w:r>
      <w:r w:rsidRPr="003B1D2D">
        <w:t>forest floor and soil (</w:t>
      </w:r>
      <w:r w:rsidR="005234B8">
        <w:t xml:space="preserve">Pan et al. 2011, </w:t>
      </w:r>
      <w:r w:rsidRPr="003B1D2D">
        <w:t>IPCC 2021).</w:t>
      </w:r>
      <w:r w:rsidR="00C55083" w:rsidRPr="003B1D2D">
        <w:t xml:space="preserve"> </w:t>
      </w:r>
      <w:r w:rsidR="00A26F3A" w:rsidRPr="003B1D2D">
        <w:t xml:space="preserve">In </w:t>
      </w:r>
      <w:r w:rsidR="00012167">
        <w:t>i</w:t>
      </w:r>
      <w:r w:rsidR="00A26F3A" w:rsidRPr="003B1D2D">
        <w:t>nterior Alaska, f</w:t>
      </w:r>
      <w:r w:rsidR="00C55083" w:rsidRPr="003B1D2D">
        <w:t>ire drives the distribution, accumulation, and stability of C across spatial and temporal scales (</w:t>
      </w:r>
      <w:proofErr w:type="spellStart"/>
      <w:r w:rsidR="00C55083" w:rsidRPr="003B1D2D">
        <w:t>Kasischke</w:t>
      </w:r>
      <w:proofErr w:type="spellEnd"/>
      <w:r w:rsidR="00C55083" w:rsidRPr="003B1D2D">
        <w:t xml:space="preserve"> and Stocks 2012). </w:t>
      </w:r>
      <w:r w:rsidR="00012167">
        <w:t>However,</w:t>
      </w:r>
      <w:r w:rsidR="00C55083" w:rsidRPr="003B1D2D">
        <w:t xml:space="preserve"> changing </w:t>
      </w:r>
      <w:r w:rsidR="00012167">
        <w:t>climate and wildfire</w:t>
      </w:r>
      <w:r w:rsidR="00012167" w:rsidRPr="003B1D2D">
        <w:t xml:space="preserve"> </w:t>
      </w:r>
      <w:r w:rsidR="00C55083" w:rsidRPr="003B1D2D">
        <w:t xml:space="preserve">regimes may </w:t>
      </w:r>
      <w:r w:rsidR="00012167">
        <w:t>threaten</w:t>
      </w:r>
      <w:r w:rsidR="00C55083" w:rsidRPr="003B1D2D">
        <w:t xml:space="preserve"> boreal carbon </w:t>
      </w:r>
      <w:r w:rsidR="00012167">
        <w:t>stocks</w:t>
      </w:r>
      <w:r w:rsidR="00012167" w:rsidRPr="003B1D2D">
        <w:t xml:space="preserve"> </w:t>
      </w:r>
      <w:r w:rsidR="00C55083" w:rsidRPr="003B1D2D">
        <w:t xml:space="preserve">at regional scales </w:t>
      </w:r>
      <w:r w:rsidR="00552B1B" w:rsidRPr="003B1D2D">
        <w:rPr>
          <w:noProof/>
        </w:rPr>
        <w:t>(Walker et al. 2019; Dieleman et al. 2020)</w:t>
      </w:r>
      <w:r w:rsidR="00012167">
        <w:t xml:space="preserve"> with the potential to exacerbate</w:t>
      </w:r>
      <w:r w:rsidR="00552B1B" w:rsidRPr="003B1D2D">
        <w:t xml:space="preserve"> </w:t>
      </w:r>
      <w:r w:rsidR="00B53050" w:rsidRPr="003B1D2D">
        <w:t xml:space="preserve">global </w:t>
      </w:r>
      <w:r w:rsidR="00427044">
        <w:t>climate change</w:t>
      </w:r>
      <w:r w:rsidR="005234B8">
        <w:t xml:space="preserve"> (</w:t>
      </w:r>
      <w:proofErr w:type="spellStart"/>
      <w:r w:rsidR="005234B8">
        <w:t>Mekonnen</w:t>
      </w:r>
      <w:proofErr w:type="spellEnd"/>
      <w:r w:rsidR="005234B8">
        <w:t xml:space="preserve"> et al. 2022)</w:t>
      </w:r>
      <w:r w:rsidR="00B53050" w:rsidRPr="003B1D2D">
        <w:t>.</w:t>
      </w:r>
    </w:p>
    <w:p w14:paraId="7A723ED2" w14:textId="42C8CE4E" w:rsidR="00C55083" w:rsidRPr="003B1D2D" w:rsidRDefault="003610F1" w:rsidP="004D4593">
      <w:pPr>
        <w:spacing w:line="480" w:lineRule="auto"/>
        <w:ind w:firstLine="720"/>
      </w:pPr>
      <w:r w:rsidRPr="003B1D2D">
        <w:rPr>
          <w:color w:val="000000"/>
        </w:rPr>
        <w:t>Soil carbon is the dominant form of carbon in boreal</w:t>
      </w:r>
      <w:r w:rsidR="00427044">
        <w:rPr>
          <w:color w:val="000000"/>
        </w:rPr>
        <w:t xml:space="preserve"> forest</w:t>
      </w:r>
      <w:r w:rsidR="00E122D2">
        <w:rPr>
          <w:color w:val="000000"/>
        </w:rPr>
        <w:t>s:</w:t>
      </w:r>
      <w:r w:rsidR="00964EDE" w:rsidRPr="003B1D2D">
        <w:rPr>
          <w:color w:val="000000" w:themeColor="text1"/>
        </w:rPr>
        <w:t xml:space="preserve"> limited aboveground productivity and cold </w:t>
      </w:r>
      <w:r w:rsidR="00427044">
        <w:rPr>
          <w:color w:val="000000" w:themeColor="text1"/>
        </w:rPr>
        <w:t>and/</w:t>
      </w:r>
      <w:r w:rsidR="00964EDE" w:rsidRPr="003B1D2D">
        <w:rPr>
          <w:color w:val="000000" w:themeColor="text1"/>
        </w:rPr>
        <w:t xml:space="preserve">or anaerobic soil conditions promote permafrost and the accumulation of “legacy” carbon </w:t>
      </w:r>
      <w:r w:rsidR="002314B6" w:rsidRPr="003B1D2D">
        <w:rPr>
          <w:color w:val="000000" w:themeColor="text1"/>
        </w:rPr>
        <w:t>(</w:t>
      </w:r>
      <w:r w:rsidR="00380242">
        <w:rPr>
          <w:color w:val="000000" w:themeColor="text1"/>
        </w:rPr>
        <w:t xml:space="preserve">carbon that persists across fire events, </w:t>
      </w:r>
      <w:r w:rsidR="00964EDE" w:rsidRPr="003B1D2D">
        <w:rPr>
          <w:color w:val="000000" w:themeColor="text1"/>
        </w:rPr>
        <w:t xml:space="preserve">Walker et al. </w:t>
      </w:r>
      <w:r w:rsidR="00FB226F" w:rsidRPr="003B1D2D">
        <w:rPr>
          <w:color w:val="000000" w:themeColor="text1"/>
        </w:rPr>
        <w:t>2019).</w:t>
      </w:r>
      <w:r w:rsidR="004D4593" w:rsidRPr="003B1D2D">
        <w:rPr>
          <w:color w:val="000000" w:themeColor="text1"/>
        </w:rPr>
        <w:t xml:space="preserve"> </w:t>
      </w:r>
      <w:r w:rsidR="00EC7AAD">
        <w:rPr>
          <w:color w:val="000000" w:themeColor="text1"/>
        </w:rPr>
        <w:t xml:space="preserve">Fires have been a feature of the landscape for 10,000 years, with return intervals </w:t>
      </w:r>
      <w:r w:rsidR="005B0B82">
        <w:rPr>
          <w:color w:val="000000" w:themeColor="text1"/>
        </w:rPr>
        <w:t xml:space="preserve">within </w:t>
      </w:r>
      <w:r w:rsidR="00EC7AAD">
        <w:rPr>
          <w:color w:val="000000" w:themeColor="text1"/>
        </w:rPr>
        <w:t>100-300 years</w:t>
      </w:r>
      <w:r w:rsidR="008B6AA6">
        <w:rPr>
          <w:color w:val="000000" w:themeColor="text1"/>
        </w:rPr>
        <w:t xml:space="preserve"> (Higuera et al. 2008</w:t>
      </w:r>
      <w:r w:rsidR="003931E6">
        <w:rPr>
          <w:color w:val="000000" w:themeColor="text1"/>
        </w:rPr>
        <w:t xml:space="preserve">, </w:t>
      </w:r>
      <w:proofErr w:type="spellStart"/>
      <w:r w:rsidR="003931E6">
        <w:rPr>
          <w:color w:val="000000" w:themeColor="text1"/>
        </w:rPr>
        <w:t>Hoecker</w:t>
      </w:r>
      <w:proofErr w:type="spellEnd"/>
      <w:r w:rsidR="003931E6">
        <w:rPr>
          <w:color w:val="000000" w:themeColor="text1"/>
        </w:rPr>
        <w:t xml:space="preserve"> et al. 2020</w:t>
      </w:r>
      <w:r w:rsidR="008B6AA6">
        <w:rPr>
          <w:color w:val="000000" w:themeColor="text1"/>
        </w:rPr>
        <w:t>)</w:t>
      </w:r>
      <w:r w:rsidR="00EC7AAD">
        <w:rPr>
          <w:color w:val="000000" w:themeColor="text1"/>
        </w:rPr>
        <w:t xml:space="preserve">. Fires consume </w:t>
      </w:r>
      <w:r w:rsidR="00F93E5F">
        <w:rPr>
          <w:color w:val="000000" w:themeColor="text1"/>
        </w:rPr>
        <w:t>surficial</w:t>
      </w:r>
      <w:r w:rsidR="00EC7AAD">
        <w:rPr>
          <w:color w:val="000000" w:themeColor="text1"/>
        </w:rPr>
        <w:t xml:space="preserve"> soil carbon,</w:t>
      </w:r>
      <w:r w:rsidR="00F93E5F">
        <w:rPr>
          <w:color w:val="000000" w:themeColor="text1"/>
        </w:rPr>
        <w:t xml:space="preserve"> but f</w:t>
      </w:r>
      <w:r w:rsidR="005B0B82">
        <w:rPr>
          <w:color w:val="000000" w:themeColor="text1"/>
        </w:rPr>
        <w:t>ollowing fire,</w:t>
      </w:r>
      <w:r w:rsidR="00B12157" w:rsidRPr="003B1D2D">
        <w:rPr>
          <w:color w:val="000000" w:themeColor="text1"/>
        </w:rPr>
        <w:t xml:space="preserve"> </w:t>
      </w:r>
      <w:r w:rsidR="00B12157">
        <w:rPr>
          <w:color w:val="000000" w:themeColor="text1"/>
        </w:rPr>
        <w:t>soil carbon reaccumulate</w:t>
      </w:r>
      <w:r w:rsidR="00F93E5F">
        <w:rPr>
          <w:color w:val="000000" w:themeColor="text1"/>
        </w:rPr>
        <w:t>s</w:t>
      </w:r>
      <w:r w:rsidR="00B12157">
        <w:rPr>
          <w:color w:val="000000" w:themeColor="text1"/>
        </w:rPr>
        <w:t xml:space="preserve"> </w:t>
      </w:r>
      <w:r w:rsidR="00B12157" w:rsidRPr="003B1D2D">
        <w:rPr>
          <w:color w:val="000000" w:themeColor="text1"/>
        </w:rPr>
        <w:t xml:space="preserve">via several mechanisms, including increased input </w:t>
      </w:r>
      <w:r w:rsidR="00EC7AAD">
        <w:rPr>
          <w:color w:val="000000" w:themeColor="text1"/>
        </w:rPr>
        <w:t xml:space="preserve">via </w:t>
      </w:r>
      <w:r w:rsidR="00B12157" w:rsidRPr="003B1D2D">
        <w:rPr>
          <w:color w:val="000000" w:themeColor="text1"/>
        </w:rPr>
        <w:t>litter from regenerating biomass, production of pyrogenic carbon</w:t>
      </w:r>
      <w:r w:rsidR="00EC7AAD">
        <w:rPr>
          <w:color w:val="000000" w:themeColor="text1"/>
        </w:rPr>
        <w:t>, and</w:t>
      </w:r>
      <w:r w:rsidR="002B0DF1">
        <w:rPr>
          <w:color w:val="000000" w:themeColor="text1"/>
        </w:rPr>
        <w:t xml:space="preserve"> </w:t>
      </w:r>
      <w:r w:rsidR="00EC7AAD">
        <w:rPr>
          <w:color w:val="000000" w:themeColor="text1"/>
        </w:rPr>
        <w:t xml:space="preserve">decreased decomposition rates from </w:t>
      </w:r>
      <w:r w:rsidR="00B12157" w:rsidRPr="003B1D2D">
        <w:rPr>
          <w:color w:val="000000" w:themeColor="text1"/>
        </w:rPr>
        <w:t xml:space="preserve">physical shifts in porosity, pH, and stability driven by combustion </w:t>
      </w:r>
      <w:r w:rsidR="00B12157" w:rsidRPr="003B1D2D">
        <w:rPr>
          <w:noProof/>
          <w:color w:val="000000" w:themeColor="text1"/>
        </w:rPr>
        <w:t>(Pellegrini et al.</w:t>
      </w:r>
      <w:r w:rsidR="00EF01A9" w:rsidRPr="003B1D2D">
        <w:rPr>
          <w:noProof/>
          <w:color w:val="000000" w:themeColor="text1"/>
        </w:rPr>
        <w:t xml:space="preserve"> 2022</w:t>
      </w:r>
      <w:r w:rsidR="001E68F6">
        <w:rPr>
          <w:noProof/>
          <w:color w:val="000000" w:themeColor="text1"/>
        </w:rPr>
        <w:t>; Shabaga et al. 2022</w:t>
      </w:r>
      <w:r w:rsidR="00EF01A9" w:rsidRPr="003B1D2D">
        <w:rPr>
          <w:noProof/>
          <w:color w:val="000000" w:themeColor="text1"/>
        </w:rPr>
        <w:t>)</w:t>
      </w:r>
      <w:r w:rsidR="00EF01A9" w:rsidRPr="003B1D2D">
        <w:rPr>
          <w:color w:val="000000" w:themeColor="text1"/>
        </w:rPr>
        <w:t>.</w:t>
      </w:r>
      <w:r w:rsidR="00EF01A9">
        <w:rPr>
          <w:color w:val="000000" w:themeColor="text1"/>
        </w:rPr>
        <w:t xml:space="preserve"> </w:t>
      </w:r>
      <w:r w:rsidR="00564C3F">
        <w:rPr>
          <w:color w:val="000000" w:themeColor="text1"/>
        </w:rPr>
        <w:t>Thus, a</w:t>
      </w:r>
      <w:r w:rsidR="008C71DF" w:rsidRPr="003B1D2D">
        <w:t xml:space="preserve">fter a single fire event, soil carbon recovers relatively quickly in black spruce </w:t>
      </w:r>
      <w:r w:rsidR="008C71DF" w:rsidRPr="004E492F">
        <w:rPr>
          <w:color w:val="000000" w:themeColor="text1"/>
        </w:rPr>
        <w:t>stands</w:t>
      </w:r>
      <w:r w:rsidR="00564C3F" w:rsidRPr="004E492F">
        <w:rPr>
          <w:color w:val="000000" w:themeColor="text1"/>
        </w:rPr>
        <w:t>, reaccumulati</w:t>
      </w:r>
      <w:r w:rsidR="000C6FA7">
        <w:rPr>
          <w:color w:val="000000" w:themeColor="text1"/>
        </w:rPr>
        <w:t>n</w:t>
      </w:r>
      <w:r w:rsidR="00564C3F" w:rsidRPr="004E492F">
        <w:rPr>
          <w:color w:val="000000" w:themeColor="text1"/>
        </w:rPr>
        <w:t xml:space="preserve">g </w:t>
      </w:r>
      <w:r w:rsidR="004E492F" w:rsidRPr="004E492F">
        <w:rPr>
          <w:color w:val="000000" w:themeColor="text1"/>
        </w:rPr>
        <w:t>20</w:t>
      </w:r>
      <w:r w:rsidR="000C6FA7">
        <w:rPr>
          <w:color w:val="000000" w:themeColor="text1"/>
        </w:rPr>
        <w:t>-</w:t>
      </w:r>
      <w:r w:rsidR="004E492F" w:rsidRPr="004E492F">
        <w:rPr>
          <w:color w:val="000000" w:themeColor="text1"/>
        </w:rPr>
        <w:t>40 grams per year</w:t>
      </w:r>
      <w:r w:rsidR="00564C3F" w:rsidRPr="004E492F">
        <w:rPr>
          <w:color w:val="000000" w:themeColor="text1"/>
        </w:rPr>
        <w:t xml:space="preserve"> </w:t>
      </w:r>
      <w:r w:rsidR="004E492F" w:rsidRPr="004E492F">
        <w:rPr>
          <w:noProof/>
          <w:color w:val="000000" w:themeColor="text1"/>
        </w:rPr>
        <w:t xml:space="preserve">(Harden et al. 2012; Kane and Vogel 2009; O’Neill et al. 2006). </w:t>
      </w:r>
      <w:r w:rsidR="00564C3F" w:rsidRPr="004E492F">
        <w:rPr>
          <w:color w:val="000000" w:themeColor="text1"/>
        </w:rPr>
        <w:t>Consequently</w:t>
      </w:r>
      <w:r w:rsidR="00564C3F">
        <w:t xml:space="preserve">, </w:t>
      </w:r>
      <w:r w:rsidR="00D65580" w:rsidRPr="003B1D2D">
        <w:t xml:space="preserve">soil </w:t>
      </w:r>
      <w:r w:rsidR="008C71DF" w:rsidRPr="003B1D2D">
        <w:t>carbon inputs</w:t>
      </w:r>
      <w:r w:rsidR="00D65580" w:rsidRPr="003B1D2D">
        <w:t xml:space="preserve"> </w:t>
      </w:r>
      <w:r w:rsidR="00564C3F">
        <w:t xml:space="preserve">from litter or pyrogenic carbon </w:t>
      </w:r>
      <w:r w:rsidR="008C71DF" w:rsidRPr="003B1D2D">
        <w:t xml:space="preserve">balance soil carbon losses </w:t>
      </w:r>
      <w:r w:rsidR="00564C3F">
        <w:t xml:space="preserve">from combustion </w:t>
      </w:r>
      <w:r w:rsidR="00D65580" w:rsidRPr="003B1D2D">
        <w:t xml:space="preserve">within </w:t>
      </w:r>
      <w:r w:rsidR="008C71DF" w:rsidRPr="003B1D2D">
        <w:t xml:space="preserve">7 to 15 years after fire </w:t>
      </w:r>
      <w:r w:rsidR="00AD1381" w:rsidRPr="003B1D2D">
        <w:rPr>
          <w:noProof/>
        </w:rPr>
        <w:t>(O’Neill</w:t>
      </w:r>
      <w:r w:rsidR="000D0488">
        <w:rPr>
          <w:noProof/>
        </w:rPr>
        <w:t xml:space="preserve"> et al.</w:t>
      </w:r>
      <w:r w:rsidR="00AD1381" w:rsidRPr="003B1D2D">
        <w:rPr>
          <w:noProof/>
        </w:rPr>
        <w:t xml:space="preserve"> 2006; Shabaga et al. 2022)</w:t>
      </w:r>
      <w:r w:rsidR="008C71DF" w:rsidRPr="003B1D2D">
        <w:t>. However</w:t>
      </w:r>
      <w:r w:rsidR="004E492F">
        <w:t xml:space="preserve">, </w:t>
      </w:r>
      <w:r w:rsidR="008C71DF" w:rsidRPr="003B1D2D">
        <w:t xml:space="preserve">fires that reburn previous fire perimeters within short intervals (repeat fires or reburns) can burn more deeply into organic soils, releasing not only larger amounts of carbon but </w:t>
      </w:r>
      <w:r w:rsidR="000C6FA7">
        <w:t xml:space="preserve">also </w:t>
      </w:r>
      <w:r w:rsidR="008C71DF" w:rsidRPr="003B1D2D">
        <w:t>combusting legacy carbon (Walker et al. 2019) and increasing the rate of permafrost thaw due to thin (or eliminated) insulating organic layers.</w:t>
      </w:r>
    </w:p>
    <w:p w14:paraId="2626B182" w14:textId="11024EC8" w:rsidR="00CD319D" w:rsidRDefault="00BF5ABC" w:rsidP="001E68F6">
      <w:pPr>
        <w:spacing w:line="480" w:lineRule="auto"/>
        <w:ind w:firstLine="720"/>
      </w:pPr>
      <w:r>
        <w:rPr>
          <w:color w:val="000000"/>
        </w:rPr>
        <w:lastRenderedPageBreak/>
        <w:t>A</w:t>
      </w:r>
      <w:r w:rsidR="003610F1" w:rsidRPr="003B1D2D">
        <w:rPr>
          <w:color w:val="000000"/>
        </w:rPr>
        <w:t xml:space="preserve">boveground </w:t>
      </w:r>
      <w:r w:rsidR="00380242">
        <w:rPr>
          <w:color w:val="000000"/>
        </w:rPr>
        <w:t>carbon</w:t>
      </w:r>
      <w:r w:rsidR="003610F1" w:rsidRPr="003B1D2D">
        <w:rPr>
          <w:color w:val="000000"/>
        </w:rPr>
        <w:t xml:space="preserve"> is more dynamic </w:t>
      </w:r>
      <w:r>
        <w:rPr>
          <w:color w:val="000000"/>
        </w:rPr>
        <w:t xml:space="preserve">than soil C </w:t>
      </w:r>
      <w:r w:rsidR="005310CE">
        <w:rPr>
          <w:color w:val="000000"/>
        </w:rPr>
        <w:t>and</w:t>
      </w:r>
      <w:r w:rsidR="003610F1" w:rsidRPr="003B1D2D">
        <w:rPr>
          <w:color w:val="000000"/>
        </w:rPr>
        <w:t xml:space="preserve"> strongly mediates</w:t>
      </w:r>
      <w:r w:rsidR="003610F1" w:rsidRPr="001E68F6">
        <w:rPr>
          <w:color w:val="000000"/>
        </w:rPr>
        <w:t xml:space="preserve"> how </w:t>
      </w:r>
      <w:r w:rsidR="003610F1" w:rsidRPr="003B1D2D">
        <w:rPr>
          <w:color w:val="000000"/>
        </w:rPr>
        <w:t xml:space="preserve">changes in the fire regime will alter carbon </w:t>
      </w:r>
      <w:r w:rsidR="00BE30E0">
        <w:rPr>
          <w:color w:val="000000"/>
        </w:rPr>
        <w:t xml:space="preserve">stocks </w:t>
      </w:r>
      <w:r w:rsidR="003610F1" w:rsidRPr="003B1D2D">
        <w:rPr>
          <w:color w:val="000000"/>
        </w:rPr>
        <w:t>in the future</w:t>
      </w:r>
      <w:r w:rsidR="00BE30E0">
        <w:rPr>
          <w:color w:val="000000"/>
        </w:rPr>
        <w:t>, both above</w:t>
      </w:r>
      <w:r w:rsidR="000C6FA7">
        <w:rPr>
          <w:color w:val="000000"/>
        </w:rPr>
        <w:t>-</w:t>
      </w:r>
      <w:r w:rsidR="00BE30E0">
        <w:rPr>
          <w:color w:val="000000"/>
        </w:rPr>
        <w:t xml:space="preserve"> and belowground</w:t>
      </w:r>
      <w:r w:rsidR="007136DD" w:rsidRPr="003B1D2D">
        <w:t xml:space="preserve">. </w:t>
      </w:r>
      <w:r w:rsidR="002917F1" w:rsidRPr="003B1D2D">
        <w:t xml:space="preserve">Black spruce </w:t>
      </w:r>
      <w:r w:rsidR="00C55083" w:rsidRPr="003B1D2D">
        <w:t xml:space="preserve">forests </w:t>
      </w:r>
      <w:r w:rsidR="002917F1" w:rsidRPr="003B1D2D">
        <w:t xml:space="preserve">cover nearly 45% of all forested area in Alaska (Calef et al. 2005; van Cleve et al. 1983), </w:t>
      </w:r>
      <w:r w:rsidR="00C55083" w:rsidRPr="003B1D2D">
        <w:t>and store the greatest amount of carbon relative to other forest types</w:t>
      </w:r>
      <w:r w:rsidR="005310CE">
        <w:t xml:space="preserve"> in the region</w:t>
      </w:r>
      <w:r w:rsidR="00C55083" w:rsidRPr="003B1D2D">
        <w:t xml:space="preserve"> (Johnson and Kern 200</w:t>
      </w:r>
      <w:r w:rsidR="00BD37F1">
        <w:t>2</w:t>
      </w:r>
      <w:r w:rsidR="00C55083" w:rsidRPr="003B1D2D">
        <w:t>). Thick soil organic layers associated with black spruce forests prevent seed germination of broadleaf species</w:t>
      </w:r>
      <w:r w:rsidR="000C6FA7">
        <w:t>,</w:t>
      </w:r>
      <w:r w:rsidR="00C55083" w:rsidRPr="003B1D2D">
        <w:t xml:space="preserve"> whose smaller seeds can</w:t>
      </w:r>
      <w:r w:rsidR="000C6FA7">
        <w:t>no</w:t>
      </w:r>
      <w:r w:rsidR="00C55083" w:rsidRPr="003B1D2D">
        <w:t xml:space="preserve">t survive in moss layers as long as larger black spruce seeds </w:t>
      </w:r>
      <w:r w:rsidR="005310CE">
        <w:t>(</w:t>
      </w:r>
      <w:r w:rsidR="00C55083" w:rsidRPr="003B1D2D">
        <w:t>Johnstone and Chapin 2006)</w:t>
      </w:r>
      <w:r w:rsidR="003610F1" w:rsidRPr="003B1D2D">
        <w:t xml:space="preserve">, maintaining </w:t>
      </w:r>
      <w:r w:rsidR="005203B4" w:rsidRPr="003B1D2D">
        <w:t>“</w:t>
      </w:r>
      <w:r w:rsidR="008C71DF" w:rsidRPr="003B1D2D">
        <w:t xml:space="preserve">ecological inertia” </w:t>
      </w:r>
      <w:r w:rsidR="00BE30E0">
        <w:t>at the</w:t>
      </w:r>
      <w:r w:rsidR="008C71DF" w:rsidRPr="003B1D2D">
        <w:t xml:space="preserve"> landscape scale (Harden</w:t>
      </w:r>
      <w:r w:rsidR="00BD37F1">
        <w:t xml:space="preserve"> et al.</w:t>
      </w:r>
      <w:r w:rsidR="008C71DF" w:rsidRPr="003B1D2D">
        <w:t xml:space="preserve"> 2006)</w:t>
      </w:r>
      <w:r w:rsidR="00C55083" w:rsidRPr="003B1D2D">
        <w:t xml:space="preserve">. </w:t>
      </w:r>
      <w:r w:rsidR="000C6FA7">
        <w:t>In addition, c</w:t>
      </w:r>
      <w:r w:rsidR="005310CE">
        <w:t>oniferous</w:t>
      </w:r>
      <w:r w:rsidR="00044F04">
        <w:t xml:space="preserve"> </w:t>
      </w:r>
      <w:r w:rsidR="00BE30E0">
        <w:t xml:space="preserve">forests regenerate strongly after a fire via serotinous </w:t>
      </w:r>
      <w:r w:rsidR="00044F04">
        <w:t>cones</w:t>
      </w:r>
      <w:r w:rsidR="000C6FA7">
        <w:t xml:space="preserve">, enforcing strong legacy seedbank conditions (Johnstone et al. 2010). </w:t>
      </w:r>
      <w:r w:rsidR="00BE30E0">
        <w:t>However, a</w:t>
      </w:r>
      <w:r w:rsidR="00380242">
        <w:t xml:space="preserve"> single reburn (</w:t>
      </w:r>
      <w:r w:rsidR="00B53050" w:rsidRPr="003B1D2D">
        <w:t>a second fire that burns shortly after the first</w:t>
      </w:r>
      <w:r w:rsidR="00380242">
        <w:t>)</w:t>
      </w:r>
      <w:r w:rsidR="00B53050" w:rsidRPr="003B1D2D">
        <w:t xml:space="preserve"> c</w:t>
      </w:r>
      <w:r w:rsidR="002917F1" w:rsidRPr="003B1D2D">
        <w:t xml:space="preserve">an </w:t>
      </w:r>
      <w:r w:rsidR="00380242">
        <w:t>produce</w:t>
      </w:r>
      <w:r w:rsidR="002917F1" w:rsidRPr="003B1D2D">
        <w:t xml:space="preserve"> mixed regeneration stands</w:t>
      </w:r>
      <w:r w:rsidR="005310CE">
        <w:t>,</w:t>
      </w:r>
      <w:r w:rsidR="00BE30E0">
        <w:t xml:space="preserve"> as slow</w:t>
      </w:r>
      <w:r w:rsidR="000C6FA7">
        <w:t>-</w:t>
      </w:r>
      <w:r w:rsidR="00BE30E0">
        <w:t>growing, dispersal</w:t>
      </w:r>
      <w:r w:rsidR="00044F04">
        <w:t>-limited</w:t>
      </w:r>
      <w:r w:rsidR="00BE30E0">
        <w:t xml:space="preserve"> spruce </w:t>
      </w:r>
      <w:proofErr w:type="gramStart"/>
      <w:r w:rsidR="00BE30E0">
        <w:t>are</w:t>
      </w:r>
      <w:proofErr w:type="gramEnd"/>
      <w:r w:rsidR="00BE30E0">
        <w:t xml:space="preserve"> killed prior to maturity</w:t>
      </w:r>
      <w:r w:rsidR="00380242">
        <w:t>,</w:t>
      </w:r>
      <w:r w:rsidR="002917F1" w:rsidRPr="003B1D2D">
        <w:t xml:space="preserve"> particularly in the </w:t>
      </w:r>
      <w:r w:rsidR="000C6FA7">
        <w:t>initial</w:t>
      </w:r>
      <w:r w:rsidR="002917F1" w:rsidRPr="003B1D2D">
        <w:t xml:space="preserve"> decades after fire</w:t>
      </w:r>
      <w:r w:rsidR="00380242">
        <w:t>. C</w:t>
      </w:r>
      <w:r w:rsidR="002917F1" w:rsidRPr="003B1D2D">
        <w:t xml:space="preserve">ontinued reburning (multiple short-interval fires) can convert dense black spruce stands into open broadleaf stands (Hayes and Buma 2021). Fast-growing deciduous species produce greater overall aboveground carbon </w:t>
      </w:r>
      <w:r w:rsidR="000C6FA7">
        <w:t>than</w:t>
      </w:r>
      <w:r w:rsidR="002917F1" w:rsidRPr="003B1D2D">
        <w:t xml:space="preserve"> black spruce 20</w:t>
      </w:r>
      <w:r w:rsidR="000C6FA7">
        <w:t>-</w:t>
      </w:r>
      <w:r w:rsidR="002917F1" w:rsidRPr="003B1D2D">
        <w:t>60 years after fire events (Alexander et al. 2012), outweighing losses in carbon from soil consumption (Mack et al. 2021).</w:t>
      </w:r>
      <w:r w:rsidR="002314B6" w:rsidRPr="003B1D2D">
        <w:t xml:space="preserve"> </w:t>
      </w:r>
      <w:r w:rsidR="00B12157">
        <w:t>O</w:t>
      </w:r>
      <w:r w:rsidR="00B12157" w:rsidRPr="003B1D2D">
        <w:t>ver a third of Alaskan black spruce stands are considered susceptible to shifting to deciduous dominance via reburn-conversion (</w:t>
      </w:r>
      <w:proofErr w:type="spellStart"/>
      <w:r w:rsidR="00B12157" w:rsidRPr="003B1D2D">
        <w:t>Kurkowski</w:t>
      </w:r>
      <w:proofErr w:type="spellEnd"/>
      <w:r w:rsidR="00B12157" w:rsidRPr="003B1D2D">
        <w:t xml:space="preserve"> et al. 2008)</w:t>
      </w:r>
      <w:r w:rsidR="00CD319D">
        <w:t>.</w:t>
      </w:r>
    </w:p>
    <w:p w14:paraId="5D3CA019" w14:textId="2EB3FA77" w:rsidR="002917F1" w:rsidRPr="003B1D2D" w:rsidRDefault="00A76992" w:rsidP="008C71DF">
      <w:pPr>
        <w:spacing w:line="480" w:lineRule="auto"/>
        <w:ind w:firstLine="720"/>
      </w:pPr>
      <w:r>
        <w:t>Given the above, r</w:t>
      </w:r>
      <w:r w:rsidRPr="003B1D2D">
        <w:t xml:space="preserve">esolving </w:t>
      </w:r>
      <w:r>
        <w:t xml:space="preserve">questions about fire frequency and its impact on the key drivers, soil, forest density, and forest composition, are key to resolving </w:t>
      </w:r>
      <w:r w:rsidRPr="003B1D2D">
        <w:t>whether aboveground carbon pool increases will offset losses in belowground carbon pools under novel reburning conditions</w:t>
      </w:r>
      <w:r>
        <w:t>.</w:t>
      </w:r>
      <w:r w:rsidR="004F7ED9">
        <w:t xml:space="preserve"> </w:t>
      </w:r>
      <w:r>
        <w:t xml:space="preserve">In addition, drainage is important and topographically controlled, and most existing research divides the landscape into </w:t>
      </w:r>
      <w:r w:rsidR="00BF5ABC">
        <w:t xml:space="preserve">uplands </w:t>
      </w:r>
      <w:r>
        <w:t>(well-drained, drier) and lowlands (</w:t>
      </w:r>
      <w:r w:rsidR="00BF5ABC">
        <w:t xml:space="preserve">poorly drained, </w:t>
      </w:r>
      <w:r>
        <w:t>wetter).</w:t>
      </w:r>
      <w:r w:rsidR="00B12157" w:rsidRPr="003B1D2D">
        <w:t xml:space="preserve"> </w:t>
      </w:r>
      <w:r>
        <w:t xml:space="preserve">Taken together, investigating how carbon stocks are altered across topographic positions </w:t>
      </w:r>
      <w:r>
        <w:lastRenderedPageBreak/>
        <w:t>and comparing key drivers of soil, forest structure, and composition will be</w:t>
      </w:r>
      <w:r w:rsidRPr="003B1D2D">
        <w:t xml:space="preserve"> critical for understanding the future of carbon cycling across the North American boreal.</w:t>
      </w:r>
      <w:r w:rsidR="002917F1" w:rsidRPr="003B1D2D">
        <w:t xml:space="preserve"> </w:t>
      </w:r>
    </w:p>
    <w:p w14:paraId="20AA9351" w14:textId="16FEB0F3" w:rsidR="00BE30E0" w:rsidRDefault="002917F1" w:rsidP="00BD5DB2">
      <w:pPr>
        <w:spacing w:line="480" w:lineRule="auto"/>
        <w:ind w:firstLine="720"/>
      </w:pPr>
      <w:bookmarkStart w:id="4" w:name="_heading=h.1fob9te" w:colFirst="0" w:colLast="0"/>
      <w:bookmarkEnd w:id="4"/>
      <w:r w:rsidRPr="003B1D2D">
        <w:t>This study quantifie</w:t>
      </w:r>
      <w:r w:rsidR="000C6FA7">
        <w:t>d</w:t>
      </w:r>
      <w:r w:rsidRPr="003B1D2D">
        <w:t xml:space="preserve"> aboveground and soil carbon in reburned stands and investigate</w:t>
      </w:r>
      <w:r w:rsidR="000C6FA7">
        <w:t>d</w:t>
      </w:r>
      <w:r w:rsidRPr="003B1D2D">
        <w:t xml:space="preserve"> the role of forest composition, forest structure, and cumulative </w:t>
      </w:r>
      <w:r w:rsidR="00E11F11" w:rsidRPr="003B1D2D">
        <w:t xml:space="preserve">fire </w:t>
      </w:r>
      <w:r w:rsidRPr="003B1D2D">
        <w:t>severity in</w:t>
      </w:r>
      <w:r w:rsidR="00513CB7">
        <w:t xml:space="preserve"> altering above</w:t>
      </w:r>
      <w:r w:rsidR="000C6FA7">
        <w:t>-</w:t>
      </w:r>
      <w:r w:rsidR="00513CB7">
        <w:t xml:space="preserve"> and belowground carbon pools</w:t>
      </w:r>
      <w:r w:rsidRPr="003B1D2D">
        <w:t xml:space="preserve">. </w:t>
      </w:r>
      <w:r w:rsidR="005B0B82" w:rsidRPr="003B1D2D">
        <w:t>We asked the following questions:</w:t>
      </w:r>
      <w:r w:rsidR="005B0B82">
        <w:t xml:space="preserve"> </w:t>
      </w:r>
      <w:r w:rsidR="005B0B82" w:rsidRPr="003B1D2D">
        <w:t xml:space="preserve">1) </w:t>
      </w:r>
      <w:r w:rsidR="005B0B82">
        <w:t>W</w:t>
      </w:r>
      <w:r w:rsidR="005B0B82" w:rsidRPr="003B1D2D">
        <w:t xml:space="preserve">hat is the impact of continued reburning on carbon stocks (aboveground live, </w:t>
      </w:r>
      <w:r w:rsidR="005B0B82">
        <w:t>soil</w:t>
      </w:r>
      <w:r w:rsidR="005B0B82" w:rsidRPr="003B1D2D">
        <w:t>, dead, and total) in</w:t>
      </w:r>
      <w:r w:rsidR="005B0B82">
        <w:t xml:space="preserve"> boreal forests</w:t>
      </w:r>
      <w:r w:rsidR="005B0B82" w:rsidRPr="003B1D2D">
        <w:t>?</w:t>
      </w:r>
      <w:r w:rsidRPr="003B1D2D">
        <w:t xml:space="preserve"> and 2) </w:t>
      </w:r>
      <w:r w:rsidR="000C6FA7">
        <w:t>H</w:t>
      </w:r>
      <w:r w:rsidR="00E11F11" w:rsidRPr="003B1D2D">
        <w:t xml:space="preserve">ow </w:t>
      </w:r>
      <w:r w:rsidRPr="003B1D2D">
        <w:t xml:space="preserve">do differences in tree density, forest composition and </w:t>
      </w:r>
      <w:r w:rsidR="00CD319D">
        <w:t>soil consumption</w:t>
      </w:r>
      <w:r w:rsidRPr="003B1D2D">
        <w:t xml:space="preserve"> </w:t>
      </w:r>
      <w:r w:rsidR="00BD74E7" w:rsidRPr="003B1D2D">
        <w:t xml:space="preserve">correlate with </w:t>
      </w:r>
      <w:r w:rsidR="00CD319D">
        <w:t xml:space="preserve">total </w:t>
      </w:r>
      <w:r w:rsidRPr="003B1D2D">
        <w:t xml:space="preserve">carbon storage in reburned uplands and lowlands? </w:t>
      </w:r>
    </w:p>
    <w:p w14:paraId="0000000D" w14:textId="278EAC64" w:rsidR="00E25058" w:rsidRDefault="006E65D6" w:rsidP="001B16D2">
      <w:pPr>
        <w:pStyle w:val="Heading1"/>
        <w:rPr>
          <w:rFonts w:eastAsia="Times New Roman"/>
        </w:rPr>
      </w:pPr>
      <w:r w:rsidRPr="003B1D2D">
        <w:rPr>
          <w:rFonts w:eastAsia="Times New Roman"/>
        </w:rPr>
        <w:t>Methods</w:t>
      </w:r>
    </w:p>
    <w:p w14:paraId="1EA51E1B" w14:textId="1D353445" w:rsidR="00E863C4" w:rsidRPr="00E863C4" w:rsidRDefault="00D02225" w:rsidP="00E863C4">
      <w:pPr>
        <w:suppressLineNumbers/>
      </w:pPr>
      <w:r>
        <w:rPr>
          <w:noProof/>
        </w:rPr>
        <w:drawing>
          <wp:inline distT="0" distB="0" distL="0" distR="0" wp14:anchorId="1D22F80F" wp14:editId="607DD30A">
            <wp:extent cx="5943600" cy="4011930"/>
            <wp:effectExtent l="0" t="0" r="0" b="1270"/>
            <wp:docPr id="2034413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13631" name="Picture 2034413631"/>
                    <pic:cNvPicPr/>
                  </pic:nvPicPr>
                  <pic:blipFill>
                    <a:blip r:embed="rId9">
                      <a:extLst>
                        <a:ext uri="{28A0092B-C50C-407E-A947-70E740481C1C}">
                          <a14:useLocalDpi xmlns:a14="http://schemas.microsoft.com/office/drawing/2010/main" val="0"/>
                        </a:ext>
                      </a:extLst>
                    </a:blip>
                    <a:stretch>
                      <a:fillRect/>
                    </a:stretch>
                  </pic:blipFill>
                  <pic:spPr>
                    <a:xfrm>
                      <a:off x="0" y="0"/>
                      <a:ext cx="5943600" cy="4011930"/>
                    </a:xfrm>
                    <a:prstGeom prst="rect">
                      <a:avLst/>
                    </a:prstGeom>
                  </pic:spPr>
                </pic:pic>
              </a:graphicData>
            </a:graphic>
          </wp:inline>
        </w:drawing>
      </w:r>
    </w:p>
    <w:p w14:paraId="561A1A4A" w14:textId="06E3D190" w:rsidR="00E863C4" w:rsidRDefault="00A26F3A" w:rsidP="00E863C4">
      <w:pPr>
        <w:spacing w:before="120" w:line="480" w:lineRule="auto"/>
        <w:rPr>
          <w:b/>
          <w:bCs/>
        </w:rPr>
      </w:pPr>
      <w:r w:rsidRPr="00E863C4">
        <w:rPr>
          <w:b/>
          <w:bCs/>
        </w:rPr>
        <w:t>Figure 1. Map of Study Sites</w:t>
      </w:r>
      <w:r w:rsidR="00E863C4" w:rsidRPr="00E863C4">
        <w:rPr>
          <w:b/>
          <w:bCs/>
        </w:rPr>
        <w:t xml:space="preserve">. Upper map displays location of upland study plots, lower map shows lowland study plots. </w:t>
      </w:r>
      <w:bookmarkStart w:id="5" w:name="_heading=h.7w4v0sbo7q59" w:colFirst="0" w:colLast="0"/>
      <w:bookmarkStart w:id="6" w:name="_heading=h.8juy59nu034x" w:colFirst="0" w:colLast="0"/>
      <w:bookmarkStart w:id="7" w:name="_Toc113015717"/>
      <w:bookmarkEnd w:id="5"/>
      <w:bookmarkEnd w:id="6"/>
    </w:p>
    <w:p w14:paraId="2AF1BA73" w14:textId="77777777" w:rsidR="00E863C4" w:rsidRDefault="00AD78DF" w:rsidP="00593B18">
      <w:pPr>
        <w:pStyle w:val="Heading2"/>
      </w:pPr>
      <w:r w:rsidRPr="003B1D2D">
        <w:lastRenderedPageBreak/>
        <w:t>Study design</w:t>
      </w:r>
      <w:bookmarkEnd w:id="7"/>
    </w:p>
    <w:p w14:paraId="009236F8" w14:textId="50D808CF" w:rsidR="00080E82" w:rsidRDefault="00B672F3" w:rsidP="00080E82">
      <w:pPr>
        <w:spacing w:line="480" w:lineRule="auto"/>
        <w:ind w:firstLine="720"/>
        <w:rPr>
          <w:b/>
          <w:bCs/>
        </w:rPr>
      </w:pPr>
      <w:r w:rsidRPr="003B1D2D">
        <w:rPr>
          <w:color w:val="000000"/>
        </w:rPr>
        <w:t xml:space="preserve">The study was conducted at </w:t>
      </w:r>
      <w:r w:rsidR="00AD78DF" w:rsidRPr="003B1D2D">
        <w:rPr>
          <w:color w:val="000000"/>
        </w:rPr>
        <w:t xml:space="preserve">two locations in Interior Alaska that have experienced </w:t>
      </w:r>
      <w:r w:rsidR="00BE30E0">
        <w:rPr>
          <w:color w:val="000000"/>
        </w:rPr>
        <w:t>0-3</w:t>
      </w:r>
      <w:r w:rsidR="00513CB7">
        <w:rPr>
          <w:color w:val="000000"/>
        </w:rPr>
        <w:t xml:space="preserve"> fires</w:t>
      </w:r>
      <w:r w:rsidR="00AD78DF" w:rsidRPr="003B1D2D">
        <w:rPr>
          <w:color w:val="000000"/>
        </w:rPr>
        <w:t xml:space="preserve"> </w:t>
      </w:r>
      <w:r w:rsidR="005324B3" w:rsidRPr="003B1D2D">
        <w:rPr>
          <w:color w:val="000000"/>
        </w:rPr>
        <w:t xml:space="preserve">at </w:t>
      </w:r>
      <w:r w:rsidR="00AD78DF" w:rsidRPr="003B1D2D">
        <w:rPr>
          <w:color w:val="000000"/>
        </w:rPr>
        <w:t>intervals of &lt; 30 years</w:t>
      </w:r>
      <w:r w:rsidR="00BE30E0">
        <w:rPr>
          <w:color w:val="000000"/>
        </w:rPr>
        <w:t xml:space="preserve"> (</w:t>
      </w:r>
      <w:r w:rsidR="000C6FA7">
        <w:rPr>
          <w:color w:val="000000"/>
        </w:rPr>
        <w:t xml:space="preserve">the </w:t>
      </w:r>
      <w:r w:rsidR="00BE30E0">
        <w:rPr>
          <w:color w:val="000000"/>
        </w:rPr>
        <w:t>most recent burn in all plots was 2004 or 2005).</w:t>
      </w:r>
      <w:r w:rsidR="00686048">
        <w:rPr>
          <w:color w:val="000000"/>
        </w:rPr>
        <w:t xml:space="preserve"> </w:t>
      </w:r>
      <w:r w:rsidR="005324B3" w:rsidRPr="003B1D2D">
        <w:rPr>
          <w:color w:val="000000"/>
        </w:rPr>
        <w:t>S</w:t>
      </w:r>
      <w:r w:rsidR="00AD78DF" w:rsidRPr="003B1D2D">
        <w:rPr>
          <w:color w:val="000000"/>
        </w:rPr>
        <w:t xml:space="preserve">ites were originally dominated by mature black spruce stands, confirmed via aerial photography and remote sensing </w:t>
      </w:r>
      <w:r w:rsidR="00AD78DF" w:rsidRPr="003B1D2D">
        <w:rPr>
          <w:noProof/>
          <w:color w:val="000000"/>
        </w:rPr>
        <w:t>(Hayes and Buma 2021)</w:t>
      </w:r>
      <w:r w:rsidR="00AD78DF" w:rsidRPr="003B1D2D">
        <w:rPr>
          <w:color w:val="000000"/>
        </w:rPr>
        <w:t>, and contain a mosaic of overlapping fire perimeters</w:t>
      </w:r>
      <w:r w:rsidR="005324B3" w:rsidRPr="003B1D2D">
        <w:rPr>
          <w:color w:val="000000"/>
        </w:rPr>
        <w:t xml:space="preserve"> from 19</w:t>
      </w:r>
      <w:r w:rsidR="00BC3F9F" w:rsidRPr="003B1D2D">
        <w:rPr>
          <w:color w:val="000000"/>
        </w:rPr>
        <w:t>53</w:t>
      </w:r>
      <w:r w:rsidR="005324B3" w:rsidRPr="003B1D2D">
        <w:rPr>
          <w:color w:val="000000"/>
        </w:rPr>
        <w:t xml:space="preserve"> to 200</w:t>
      </w:r>
      <w:r w:rsidR="00686048">
        <w:rPr>
          <w:color w:val="000000"/>
        </w:rPr>
        <w:t>5</w:t>
      </w:r>
      <w:r w:rsidR="000C6FA7">
        <w:rPr>
          <w:color w:val="000000"/>
        </w:rPr>
        <w:t>,</w:t>
      </w:r>
      <w:r w:rsidR="00AD78DF" w:rsidRPr="003B1D2D">
        <w:rPr>
          <w:color w:val="000000"/>
        </w:rPr>
        <w:t xml:space="preserve"> allowing for opportunistic</w:t>
      </w:r>
      <w:r w:rsidR="005324B3" w:rsidRPr="003B1D2D">
        <w:rPr>
          <w:color w:val="000000"/>
        </w:rPr>
        <w:t>,</w:t>
      </w:r>
      <w:r w:rsidR="00AD78DF" w:rsidRPr="003B1D2D">
        <w:rPr>
          <w:color w:val="000000"/>
        </w:rPr>
        <w:t xml:space="preserve"> spatially</w:t>
      </w:r>
      <w:r w:rsidR="000C6FA7">
        <w:rPr>
          <w:color w:val="000000"/>
        </w:rPr>
        <w:t xml:space="preserve"> </w:t>
      </w:r>
      <w:r w:rsidR="00AD78DF" w:rsidRPr="003B1D2D">
        <w:rPr>
          <w:color w:val="000000"/>
        </w:rPr>
        <w:t xml:space="preserve">constrained sampling of </w:t>
      </w:r>
      <w:r w:rsidR="005324B3" w:rsidRPr="003B1D2D">
        <w:rPr>
          <w:color w:val="000000"/>
        </w:rPr>
        <w:t>diffe</w:t>
      </w:r>
      <w:r w:rsidR="000C6FA7">
        <w:rPr>
          <w:color w:val="000000"/>
        </w:rPr>
        <w:t>rent</w:t>
      </w:r>
      <w:r w:rsidR="005324B3" w:rsidRPr="003B1D2D">
        <w:rPr>
          <w:color w:val="000000"/>
        </w:rPr>
        <w:t xml:space="preserve"> fire frequencies in areas with the same initial composition</w:t>
      </w:r>
      <w:r w:rsidR="00AD78DF" w:rsidRPr="003B1D2D">
        <w:rPr>
          <w:color w:val="000000"/>
        </w:rPr>
        <w:t xml:space="preserve">. </w:t>
      </w:r>
      <w:r w:rsidR="00B12157" w:rsidRPr="003B1D2D">
        <w:rPr>
          <w:color w:val="000000"/>
        </w:rPr>
        <w:t>We established 50 400 m</w:t>
      </w:r>
      <w:r w:rsidR="00B12157" w:rsidRPr="003B1D2D">
        <w:rPr>
          <w:color w:val="000000"/>
          <w:vertAlign w:val="superscript"/>
        </w:rPr>
        <w:t>2</w:t>
      </w:r>
      <w:r w:rsidR="00B12157" w:rsidRPr="003B1D2D">
        <w:rPr>
          <w:color w:val="000000"/>
        </w:rPr>
        <w:t xml:space="preserve"> plots in summer field seasons of 2018 and 2019, a minimum of 90 m apart (Fig.</w:t>
      </w:r>
      <w:r w:rsidR="00AD78DF" w:rsidRPr="003B1D2D">
        <w:rPr>
          <w:color w:val="000000"/>
        </w:rPr>
        <w:t xml:space="preserve"> 1). </w:t>
      </w:r>
      <w:r w:rsidR="001405D7" w:rsidRPr="003B1D2D">
        <w:rPr>
          <w:color w:val="000000"/>
        </w:rPr>
        <w:t>Reburned plots (n = 42) were established a minimum of 100 m from burn perimeters</w:t>
      </w:r>
      <w:r w:rsidR="009C4B74">
        <w:rPr>
          <w:color w:val="000000"/>
        </w:rPr>
        <w:t>,</w:t>
      </w:r>
      <w:r w:rsidR="001405D7" w:rsidRPr="003B1D2D">
        <w:rPr>
          <w:color w:val="000000"/>
        </w:rPr>
        <w:t xml:space="preserve"> outside the dispersal distance of black spruce </w:t>
      </w:r>
      <w:r w:rsidR="001405D7" w:rsidRPr="003B1D2D">
        <w:rPr>
          <w:noProof/>
          <w:color w:val="000000"/>
        </w:rPr>
        <w:t>(~ 50 m; LeBarron 1939</w:t>
      </w:r>
      <w:r w:rsidR="00A913E4">
        <w:rPr>
          <w:noProof/>
          <w:color w:val="000000"/>
        </w:rPr>
        <w:t>, Johnston 1971</w:t>
      </w:r>
      <w:r w:rsidR="001405D7" w:rsidRPr="003B1D2D">
        <w:rPr>
          <w:noProof/>
          <w:color w:val="000000"/>
        </w:rPr>
        <w:t>)</w:t>
      </w:r>
      <w:r w:rsidR="001405D7" w:rsidRPr="003B1D2D">
        <w:rPr>
          <w:color w:val="000000"/>
        </w:rPr>
        <w:t>.</w:t>
      </w:r>
      <w:r w:rsidR="00F02CD6" w:rsidRPr="003B1D2D">
        <w:rPr>
          <w:color w:val="000000"/>
        </w:rPr>
        <w:t xml:space="preserve"> </w:t>
      </w:r>
      <w:r w:rsidR="00B65E0A" w:rsidRPr="003B1D2D">
        <w:rPr>
          <w:color w:val="000000"/>
        </w:rPr>
        <w:t xml:space="preserve">All </w:t>
      </w:r>
      <w:r w:rsidR="00BE30E0">
        <w:rPr>
          <w:color w:val="000000"/>
        </w:rPr>
        <w:t>burned</w:t>
      </w:r>
      <w:r w:rsidR="00B65E0A" w:rsidRPr="003B1D2D">
        <w:rPr>
          <w:color w:val="000000"/>
        </w:rPr>
        <w:t xml:space="preserve"> stands experienced complete aboveground mortality during </w:t>
      </w:r>
      <w:r w:rsidR="00380242">
        <w:rPr>
          <w:color w:val="000000"/>
        </w:rPr>
        <w:t>each</w:t>
      </w:r>
      <w:r w:rsidR="00B65E0A" w:rsidRPr="003B1D2D">
        <w:rPr>
          <w:color w:val="000000"/>
        </w:rPr>
        <w:t xml:space="preserve"> fire. </w:t>
      </w:r>
      <w:r w:rsidR="00B12157" w:rsidRPr="003B1D2D">
        <w:rPr>
          <w:color w:val="000000"/>
        </w:rPr>
        <w:t xml:space="preserve">We also established eight unburned reference plots within bordering unburned black spruce remnant </w:t>
      </w:r>
      <w:r w:rsidR="00B12157">
        <w:rPr>
          <w:color w:val="000000"/>
        </w:rPr>
        <w:t>forests</w:t>
      </w:r>
      <w:r w:rsidR="00B12157" w:rsidRPr="003B1D2D">
        <w:rPr>
          <w:color w:val="000000"/>
        </w:rPr>
        <w:t>.</w:t>
      </w:r>
      <w:r w:rsidR="00AD78DF" w:rsidRPr="003B1D2D">
        <w:rPr>
          <w:color w:val="000000"/>
        </w:rPr>
        <w:t xml:space="preserve"> </w:t>
      </w:r>
    </w:p>
    <w:p w14:paraId="2243AF33" w14:textId="7F6676F6" w:rsidR="00135E57" w:rsidRPr="00080E82" w:rsidRDefault="001405D7" w:rsidP="00080E82">
      <w:pPr>
        <w:spacing w:line="480" w:lineRule="auto"/>
        <w:ind w:firstLine="720"/>
        <w:rPr>
          <w:b/>
          <w:bCs/>
        </w:rPr>
      </w:pPr>
      <w:r w:rsidRPr="003B1D2D">
        <w:rPr>
          <w:color w:val="000000"/>
        </w:rPr>
        <w:t>We cored snags of each species represented in each plot to</w:t>
      </w:r>
      <w:r>
        <w:rPr>
          <w:color w:val="000000"/>
        </w:rPr>
        <w:t xml:space="preserve"> estimate the stand age of mature plots and to</w:t>
      </w:r>
      <w:r w:rsidRPr="003B1D2D">
        <w:rPr>
          <w:color w:val="000000"/>
        </w:rPr>
        <w:t xml:space="preserve"> confirm </w:t>
      </w:r>
      <w:r>
        <w:rPr>
          <w:color w:val="000000"/>
        </w:rPr>
        <w:t xml:space="preserve">the </w:t>
      </w:r>
      <w:r w:rsidRPr="003B1D2D">
        <w:rPr>
          <w:color w:val="000000"/>
        </w:rPr>
        <w:t>fire history in reburned plots</w:t>
      </w:r>
      <w:r>
        <w:rPr>
          <w:color w:val="000000"/>
        </w:rPr>
        <w:t>,</w:t>
      </w:r>
      <w:r w:rsidRPr="003B1D2D">
        <w:rPr>
          <w:color w:val="000000"/>
        </w:rPr>
        <w:t xml:space="preserve"> ensur</w:t>
      </w:r>
      <w:r>
        <w:rPr>
          <w:color w:val="000000"/>
        </w:rPr>
        <w:t>ing</w:t>
      </w:r>
      <w:r w:rsidRPr="003B1D2D">
        <w:rPr>
          <w:color w:val="000000"/>
        </w:rPr>
        <w:t xml:space="preserve"> that no trees survived prior to fires.</w:t>
      </w:r>
      <w:r w:rsidR="00B65E0A" w:rsidRPr="003B1D2D">
        <w:rPr>
          <w:color w:val="000000"/>
        </w:rPr>
        <w:t xml:space="preserve"> </w:t>
      </w:r>
      <w:r w:rsidR="00236541" w:rsidRPr="003B1D2D">
        <w:rPr>
          <w:color w:val="000000"/>
        </w:rPr>
        <w:t xml:space="preserve">Cores were mounted, sanded, and then imaged using </w:t>
      </w:r>
      <w:r w:rsidR="00135E57" w:rsidRPr="003B1D2D">
        <w:rPr>
          <w:color w:val="000000"/>
        </w:rPr>
        <w:t xml:space="preserve">ImageJ to </w:t>
      </w:r>
      <w:r w:rsidR="00236541" w:rsidRPr="003B1D2D">
        <w:rPr>
          <w:color w:val="000000"/>
        </w:rPr>
        <w:t>visualize fine rings</w:t>
      </w:r>
      <w:r w:rsidR="00BE5BFA">
        <w:rPr>
          <w:color w:val="000000"/>
        </w:rPr>
        <w:t xml:space="preserve"> </w:t>
      </w:r>
      <w:r w:rsidR="00BE5BFA">
        <w:rPr>
          <w:noProof/>
          <w:color w:val="000000"/>
        </w:rPr>
        <w:t>(Schneider</w:t>
      </w:r>
      <w:r w:rsidR="001B16D2">
        <w:rPr>
          <w:noProof/>
          <w:color w:val="000000"/>
        </w:rPr>
        <w:t xml:space="preserve"> et al.</w:t>
      </w:r>
      <w:r w:rsidR="00BE5BFA">
        <w:rPr>
          <w:noProof/>
          <w:color w:val="000000"/>
        </w:rPr>
        <w:t xml:space="preserve"> 2012)</w:t>
      </w:r>
      <w:r w:rsidR="00135E57" w:rsidRPr="003B1D2D">
        <w:rPr>
          <w:color w:val="000000"/>
        </w:rPr>
        <w:t xml:space="preserve">. </w:t>
      </w:r>
    </w:p>
    <w:p w14:paraId="1C4B3F32" w14:textId="13FFD3DE" w:rsidR="00AD78DF" w:rsidRPr="003B1D2D" w:rsidRDefault="002A3D90" w:rsidP="005B34BA">
      <w:pPr>
        <w:pStyle w:val="Heading2"/>
      </w:pPr>
      <w:bookmarkStart w:id="8" w:name="_heading=h.8xhfi6qoldm1" w:colFirst="0" w:colLast="0"/>
      <w:bookmarkStart w:id="9" w:name="_Toc113015718"/>
      <w:bookmarkEnd w:id="8"/>
      <w:r>
        <w:t xml:space="preserve">Estimating </w:t>
      </w:r>
      <w:r w:rsidR="00AD78DF" w:rsidRPr="003B1D2D">
        <w:t>Aboveground Carbon</w:t>
      </w:r>
      <w:bookmarkEnd w:id="9"/>
    </w:p>
    <w:p w14:paraId="0DC42D85" w14:textId="229A47AA" w:rsidR="00AD78DF" w:rsidRPr="003B1D2D" w:rsidRDefault="00AD78DF" w:rsidP="00AD78DF">
      <w:pPr>
        <w:spacing w:line="480" w:lineRule="auto"/>
        <w:ind w:firstLine="720"/>
      </w:pPr>
      <w:r w:rsidRPr="003B1D2D">
        <w:t xml:space="preserve">We </w:t>
      </w:r>
      <w:r w:rsidR="00FD0A79">
        <w:t>estimated</w:t>
      </w:r>
      <w:r w:rsidR="00FD0A79" w:rsidRPr="003B1D2D">
        <w:t xml:space="preserve"> </w:t>
      </w:r>
      <w:r w:rsidRPr="003B1D2D">
        <w:t xml:space="preserve">aboveground carbon in the field by measuring tree and shrub diameters above diameter at breast height (DBH, 1.37 m). </w:t>
      </w:r>
      <w:r w:rsidR="00B12157" w:rsidRPr="003B1D2D">
        <w:t xml:space="preserve">At sites where </w:t>
      </w:r>
      <w:r w:rsidR="003464FF">
        <w:t xml:space="preserve">very high </w:t>
      </w:r>
      <w:r w:rsidR="00B12157" w:rsidRPr="003B1D2D">
        <w:t>densit</w:t>
      </w:r>
      <w:r w:rsidR="003464FF">
        <w:t>ies</w:t>
      </w:r>
      <w:r w:rsidR="00B12157" w:rsidRPr="003B1D2D">
        <w:t xml:space="preserve"> </w:t>
      </w:r>
      <w:r w:rsidR="003464FF">
        <w:t xml:space="preserve">precluded </w:t>
      </w:r>
      <w:r w:rsidR="00B12157" w:rsidRPr="003B1D2D">
        <w:t xml:space="preserve">sampling the full </w:t>
      </w:r>
      <w:r w:rsidR="00B12157">
        <w:t>4</w:t>
      </w:r>
      <w:r w:rsidR="00B12157" w:rsidRPr="003B1D2D">
        <w:t>00-m</w:t>
      </w:r>
      <w:r w:rsidR="00B12157" w:rsidRPr="003B1D2D">
        <w:rPr>
          <w:vertAlign w:val="superscript"/>
        </w:rPr>
        <w:t>2</w:t>
      </w:r>
      <w:r w:rsidR="00B12157" w:rsidRPr="003B1D2D">
        <w:t>, we sampled across a randomly selected 100-m</w:t>
      </w:r>
      <w:r w:rsidR="00B12157" w:rsidRPr="003B1D2D">
        <w:rPr>
          <w:vertAlign w:val="superscript"/>
        </w:rPr>
        <w:t>2</w:t>
      </w:r>
      <w:r w:rsidR="00B12157" w:rsidRPr="003B1D2D">
        <w:t xml:space="preserve"> subplot and scaled </w:t>
      </w:r>
      <w:ins w:id="10" w:author="Katherine Hayes" w:date="2023-10-04T09:40:00Z">
        <w:r w:rsidR="00565597">
          <w:t>measurements to m</w:t>
        </w:r>
        <w:r w:rsidR="00565597" w:rsidRPr="003B1D2D">
          <w:rPr>
            <w:vertAlign w:val="superscript"/>
          </w:rPr>
          <w:t>2</w:t>
        </w:r>
      </w:ins>
      <w:del w:id="11" w:author="Katherine Hayes" w:date="2023-10-04T09:40:00Z">
        <w:r w:rsidR="00B12157" w:rsidRPr="003B1D2D" w:rsidDel="00565597">
          <w:delText>up</w:delText>
        </w:r>
      </w:del>
      <w:r w:rsidR="00B12157" w:rsidRPr="003B1D2D">
        <w:t>.</w:t>
      </w:r>
      <w:r w:rsidRPr="003B1D2D">
        <w:t xml:space="preserve"> </w:t>
      </w:r>
      <w:r w:rsidR="00B12157" w:rsidRPr="003B1D2D">
        <w:t>We used regional</w:t>
      </w:r>
      <w:r w:rsidR="00B12157">
        <w:t>ly developed,</w:t>
      </w:r>
      <w:r w:rsidR="00B12157" w:rsidRPr="003B1D2D">
        <w:t xml:space="preserve"> </w:t>
      </w:r>
      <w:r w:rsidR="00B12157" w:rsidRPr="003B1D2D">
        <w:rPr>
          <w:color w:val="000000"/>
        </w:rPr>
        <w:t xml:space="preserve">species-specific allometric equations </w:t>
      </w:r>
      <w:r w:rsidR="00B12157">
        <w:rPr>
          <w:noProof/>
          <w:color w:val="000000"/>
        </w:rPr>
        <w:t>(Bond-Lamberty et al. 2002</w:t>
      </w:r>
      <w:r w:rsidR="00082A15">
        <w:rPr>
          <w:noProof/>
          <w:color w:val="000000"/>
        </w:rPr>
        <w:t>, Byrd 2013</w:t>
      </w:r>
      <w:r w:rsidR="00B12157">
        <w:rPr>
          <w:noProof/>
          <w:color w:val="000000"/>
        </w:rPr>
        <w:t>)</w:t>
      </w:r>
      <w:r w:rsidR="00B12157" w:rsidRPr="003B1D2D">
        <w:rPr>
          <w:color w:val="000000"/>
        </w:rPr>
        <w:t xml:space="preserve"> </w:t>
      </w:r>
      <w:r w:rsidR="00B12157" w:rsidRPr="003B1D2D">
        <w:t>to estimate total aboveground carbon within live and dead trees</w:t>
      </w:r>
      <w:r w:rsidR="00B12157">
        <w:rPr>
          <w:color w:val="000000"/>
        </w:rPr>
        <w:t xml:space="preserve"> </w:t>
      </w:r>
      <w:r w:rsidR="00B12157" w:rsidRPr="003B1D2D">
        <w:rPr>
          <w:color w:val="000000"/>
        </w:rPr>
        <w:t>(see specifics in Appendix 1: Table S1).</w:t>
      </w:r>
      <w:r w:rsidRPr="003B1D2D">
        <w:rPr>
          <w:color w:val="000000"/>
        </w:rPr>
        <w:t xml:space="preserve"> </w:t>
      </w:r>
      <w:r w:rsidR="00B12157" w:rsidRPr="003B1D2D">
        <w:rPr>
          <w:color w:val="000000"/>
        </w:rPr>
        <w:t xml:space="preserve">We were unable to locate local allometric </w:t>
      </w:r>
      <w:r w:rsidR="00B12157" w:rsidRPr="003B1D2D">
        <w:rPr>
          <w:color w:val="000000"/>
        </w:rPr>
        <w:lastRenderedPageBreak/>
        <w:t xml:space="preserve">equations for </w:t>
      </w:r>
      <w:r w:rsidR="00B12157" w:rsidRPr="003B1D2D">
        <w:rPr>
          <w:i/>
          <w:color w:val="000000"/>
        </w:rPr>
        <w:t xml:space="preserve">Alnus </w:t>
      </w:r>
      <w:proofErr w:type="spellStart"/>
      <w:r w:rsidR="00B12157" w:rsidRPr="003B1D2D">
        <w:rPr>
          <w:i/>
          <w:color w:val="000000"/>
        </w:rPr>
        <w:t>viridis</w:t>
      </w:r>
      <w:proofErr w:type="spellEnd"/>
      <w:r w:rsidR="00B12157" w:rsidRPr="003B1D2D">
        <w:rPr>
          <w:i/>
          <w:color w:val="000000"/>
        </w:rPr>
        <w:t xml:space="preserve"> </w:t>
      </w:r>
      <w:proofErr w:type="spellStart"/>
      <w:r w:rsidR="00B12157" w:rsidRPr="003B1D2D">
        <w:rPr>
          <w:i/>
          <w:color w:val="000000"/>
        </w:rPr>
        <w:t>crispa</w:t>
      </w:r>
      <w:proofErr w:type="spellEnd"/>
      <w:r w:rsidR="00B12157" w:rsidRPr="003B1D2D">
        <w:rPr>
          <w:i/>
          <w:color w:val="000000"/>
        </w:rPr>
        <w:t xml:space="preserve"> </w:t>
      </w:r>
      <w:r w:rsidR="00B12157" w:rsidRPr="003B1D2D">
        <w:rPr>
          <w:color w:val="000000"/>
        </w:rPr>
        <w:t xml:space="preserve">based on DBH, and relied on regional equations for </w:t>
      </w:r>
      <w:r w:rsidR="00B12157" w:rsidRPr="003B1D2D">
        <w:rPr>
          <w:i/>
          <w:color w:val="000000"/>
        </w:rPr>
        <w:t xml:space="preserve">Alnus </w:t>
      </w:r>
      <w:proofErr w:type="spellStart"/>
      <w:r w:rsidR="00B12157" w:rsidRPr="003B1D2D">
        <w:rPr>
          <w:i/>
          <w:color w:val="000000"/>
        </w:rPr>
        <w:t>viridis</w:t>
      </w:r>
      <w:proofErr w:type="spellEnd"/>
      <w:r w:rsidR="00B12157" w:rsidRPr="003B1D2D">
        <w:rPr>
          <w:i/>
          <w:color w:val="000000"/>
        </w:rPr>
        <w:t xml:space="preserve"> </w:t>
      </w:r>
      <w:proofErr w:type="spellStart"/>
      <w:r w:rsidR="00B12157" w:rsidRPr="003B1D2D">
        <w:rPr>
          <w:i/>
          <w:color w:val="000000"/>
        </w:rPr>
        <w:t>sinuata</w:t>
      </w:r>
      <w:proofErr w:type="spellEnd"/>
      <w:r w:rsidR="00B12157" w:rsidRPr="003B1D2D">
        <w:rPr>
          <w:i/>
          <w:color w:val="000000"/>
        </w:rPr>
        <w:t xml:space="preserve"> </w:t>
      </w:r>
      <w:r w:rsidR="00B12157" w:rsidRPr="003B1D2D">
        <w:rPr>
          <w:color w:val="000000"/>
        </w:rPr>
        <w:t xml:space="preserve">instead </w:t>
      </w:r>
      <w:r w:rsidR="00B12157" w:rsidRPr="003B1D2D">
        <w:rPr>
          <w:noProof/>
          <w:color w:val="000000" w:themeColor="text1"/>
        </w:rPr>
        <w:t>(</w:t>
      </w:r>
      <w:r w:rsidR="00B12157">
        <w:rPr>
          <w:noProof/>
          <w:color w:val="000000" w:themeColor="text1"/>
        </w:rPr>
        <w:t>Binkley et al.</w:t>
      </w:r>
      <w:r w:rsidR="00B1087D">
        <w:rPr>
          <w:noProof/>
          <w:color w:val="000000" w:themeColor="text1"/>
        </w:rPr>
        <w:t xml:space="preserve"> 1984</w:t>
      </w:r>
      <w:r w:rsidRPr="003B1D2D">
        <w:rPr>
          <w:noProof/>
          <w:color w:val="000000" w:themeColor="text1"/>
        </w:rPr>
        <w:t>)</w:t>
      </w:r>
      <w:r w:rsidRPr="003B1D2D">
        <w:rPr>
          <w:color w:val="000000" w:themeColor="text1"/>
        </w:rPr>
        <w:t xml:space="preserve">. </w:t>
      </w:r>
      <w:r w:rsidR="00F77CA7">
        <w:rPr>
          <w:color w:val="000000" w:themeColor="text1"/>
        </w:rPr>
        <w:t xml:space="preserve">We assumed biomass was 50% carbon. </w:t>
      </w:r>
    </w:p>
    <w:p w14:paraId="3A12FE51" w14:textId="627908B1" w:rsidR="00AD78DF" w:rsidRPr="003B1D2D" w:rsidRDefault="00A76992" w:rsidP="00AD78DF">
      <w:pPr>
        <w:tabs>
          <w:tab w:val="left" w:pos="8910"/>
        </w:tabs>
        <w:spacing w:line="480" w:lineRule="auto"/>
        <w:ind w:firstLine="720"/>
        <w:rPr>
          <w:color w:val="4472C4"/>
        </w:rPr>
      </w:pPr>
      <w:r w:rsidRPr="003B1D2D">
        <w:rPr>
          <w:rFonts w:eastAsia="Gungsuh"/>
        </w:rPr>
        <w:t xml:space="preserve">To account for carbon stored in dead or downed trees and debris, we measured downed woody debris (DWD, dead wood lying or standing </w:t>
      </w:r>
      <w:r>
        <w:rPr>
          <w:rFonts w:eastAsia="Gungsuh"/>
        </w:rPr>
        <w:t xml:space="preserve">at </w:t>
      </w:r>
      <w:r w:rsidRPr="003B1D2D">
        <w:rPr>
          <w:rFonts w:eastAsia="Gungsuh"/>
        </w:rPr>
        <w:t>&lt;45</w:t>
      </w:r>
      <w:r w:rsidRPr="003464FF">
        <w:rPr>
          <w:rFonts w:eastAsia="Gungsuh"/>
          <w:vertAlign w:val="superscript"/>
        </w:rPr>
        <w:t>0</w:t>
      </w:r>
      <w:r w:rsidRPr="003B1D2D">
        <w:rPr>
          <w:rFonts w:eastAsia="Gungsuh"/>
        </w:rPr>
        <w:t xml:space="preserve"> angle) using two 28-m transects </w:t>
      </w:r>
      <w:r>
        <w:rPr>
          <w:rFonts w:eastAsia="Gungsuh"/>
        </w:rPr>
        <w:t>crossing the</w:t>
      </w:r>
      <w:r w:rsidRPr="003B1D2D">
        <w:rPr>
          <w:rFonts w:eastAsia="Gungsuh"/>
        </w:rPr>
        <w:t xml:space="preserve"> center of each plot and </w:t>
      </w:r>
      <w:r w:rsidRPr="003B1D2D">
        <w:rPr>
          <w:color w:val="000000"/>
        </w:rPr>
        <w:t>converted DWD field data into estimates of mass per area (grams per meter), following Brown (</w:t>
      </w:r>
      <w:r>
        <w:rPr>
          <w:color w:val="000000"/>
        </w:rPr>
        <w:t>1974)</w:t>
      </w:r>
      <w:r w:rsidRPr="003B1D2D">
        <w:rPr>
          <w:color w:val="000000"/>
        </w:rPr>
        <w:t>.</w:t>
      </w:r>
      <w:r w:rsidR="00AD78DF" w:rsidRPr="003B1D2D">
        <w:rPr>
          <w:color w:val="000000"/>
        </w:rPr>
        <w:t xml:space="preserve"> </w:t>
      </w:r>
    </w:p>
    <w:p w14:paraId="05B32958" w14:textId="63B0760A" w:rsidR="00AD78DF" w:rsidRPr="003B1D2D" w:rsidRDefault="005223D4" w:rsidP="00AD78DF">
      <w:pPr>
        <w:spacing w:line="480" w:lineRule="auto"/>
        <w:ind w:firstLine="720"/>
      </w:pPr>
      <w:r w:rsidRPr="003B1D2D">
        <w:t>To estimate herbaceous and shrub understory plant biomass, we harvested all material in 10 randomly selected 1 m</w:t>
      </w:r>
      <w:r w:rsidRPr="003B1D2D">
        <w:rPr>
          <w:vertAlign w:val="superscript"/>
        </w:rPr>
        <w:t>2</w:t>
      </w:r>
      <w:r w:rsidRPr="003B1D2D">
        <w:t xml:space="preserve"> subplots in each plot and dried samples at 50 °C.</w:t>
      </w:r>
      <w:r w:rsidR="00AD78DF" w:rsidRPr="003B1D2D">
        <w:t xml:space="preserve"> We scaled the resulting dry weight to estimate understory biomass.      </w:t>
      </w:r>
    </w:p>
    <w:p w14:paraId="4545C61F" w14:textId="4CC0D460" w:rsidR="00AD78DF" w:rsidRPr="003B1D2D" w:rsidRDefault="002A3D90" w:rsidP="005B34BA">
      <w:pPr>
        <w:pStyle w:val="Heading2"/>
      </w:pPr>
      <w:bookmarkStart w:id="12" w:name="_heading=h.1b8ahb5lg4va" w:colFirst="0" w:colLast="0"/>
      <w:bookmarkStart w:id="13" w:name="_Toc113015719"/>
      <w:bookmarkEnd w:id="12"/>
      <w:r>
        <w:t xml:space="preserve">Estimating </w:t>
      </w:r>
      <w:r w:rsidR="00AD78DF" w:rsidRPr="003B1D2D">
        <w:t>Soil Carbon</w:t>
      </w:r>
      <w:bookmarkEnd w:id="13"/>
      <w:r w:rsidR="00AD78DF" w:rsidRPr="003B1D2D">
        <w:t xml:space="preserve"> </w:t>
      </w:r>
    </w:p>
    <w:p w14:paraId="20CE7319" w14:textId="078B4070" w:rsidR="00AD78DF" w:rsidRPr="003B1D2D" w:rsidRDefault="00A76992" w:rsidP="00AD78DF">
      <w:pPr>
        <w:spacing w:line="480" w:lineRule="auto"/>
        <w:ind w:firstLine="720"/>
      </w:pPr>
      <w:r w:rsidRPr="003B1D2D">
        <w:t xml:space="preserve">We took soil cores at the corners and center of each plot (n = 5 per plot) using </w:t>
      </w:r>
      <w:r w:rsidRPr="003B1D2D">
        <w:rPr>
          <w:color w:val="000000"/>
        </w:rPr>
        <w:t xml:space="preserve">a 15-cm depth </w:t>
      </w:r>
      <w:r w:rsidRPr="003B1D2D">
        <w:t>volumetric sampler</w:t>
      </w:r>
      <w:r>
        <w:t>, sampling the entire organic layer, and then 15 cm of the mineral</w:t>
      </w:r>
      <w:r w:rsidRPr="003B1D2D">
        <w:t>.</w:t>
      </w:r>
      <w:r w:rsidR="00AD78DF" w:rsidRPr="003B1D2D">
        <w:t xml:space="preserve"> </w:t>
      </w:r>
      <w:r w:rsidR="00BC3F9F" w:rsidRPr="003B1D2D">
        <w:rPr>
          <w:color w:val="000000" w:themeColor="text1"/>
        </w:rPr>
        <w:t>Mineral s</w:t>
      </w:r>
      <w:r w:rsidR="00AD78DF" w:rsidRPr="003B1D2D">
        <w:t xml:space="preserve">oil samples were sieved into two size classes (&gt;2 mm and &lt;2 mm) and homogenized in plastic bags. </w:t>
      </w:r>
      <w:r w:rsidR="001405D7" w:rsidRPr="003B1D2D">
        <w:t xml:space="preserve">We ground soils using a roller mill before combusting in a </w:t>
      </w:r>
      <w:proofErr w:type="spellStart"/>
      <w:r w:rsidR="001405D7" w:rsidRPr="003B1D2D">
        <w:t>Costech</w:t>
      </w:r>
      <w:proofErr w:type="spellEnd"/>
      <w:r w:rsidR="001405D7" w:rsidRPr="003B1D2D">
        <w:t xml:space="preserve"> 8020 Elemental Analyzer to estimate the carbon content of each sample.</w:t>
      </w:r>
      <w:r w:rsidR="00AD78DF" w:rsidRPr="003B1D2D">
        <w:t xml:space="preserve"> </w:t>
      </w:r>
      <w:r w:rsidRPr="003B1D2D">
        <w:t>We calculated the total carbon content within the organic and mineral soil horizons as the product of the depth, bulk density, and carbon percentage of each horizon.</w:t>
      </w:r>
      <w:r w:rsidR="00AD78DF" w:rsidRPr="003B1D2D">
        <w:t xml:space="preserve"> </w:t>
      </w:r>
    </w:p>
    <w:p w14:paraId="2B2245C6" w14:textId="77777777" w:rsidR="00AD78DF" w:rsidRPr="003B1D2D" w:rsidRDefault="00AD78DF" w:rsidP="005B34BA">
      <w:pPr>
        <w:pStyle w:val="Heading2"/>
      </w:pPr>
      <w:bookmarkStart w:id="14" w:name="_Toc113015720"/>
      <w:r w:rsidRPr="003B1D2D">
        <w:t>Data Analysis</w:t>
      </w:r>
      <w:bookmarkEnd w:id="14"/>
    </w:p>
    <w:p w14:paraId="6EFA4BC0" w14:textId="6B6A6841" w:rsidR="008130AB" w:rsidRDefault="001405D7" w:rsidP="00DC054C">
      <w:pPr>
        <w:spacing w:line="480" w:lineRule="auto"/>
        <w:ind w:firstLine="720"/>
        <w:rPr>
          <w:color w:val="000000"/>
        </w:rPr>
      </w:pPr>
      <w:r w:rsidRPr="003B1D2D">
        <w:rPr>
          <w:color w:val="000000"/>
        </w:rPr>
        <w:t xml:space="preserve">To quantify the impact of reburning on carbon and to test for the interactive role of </w:t>
      </w:r>
      <w:r w:rsidR="005F699E">
        <w:rPr>
          <w:color w:val="000000"/>
        </w:rPr>
        <w:t>topographic position</w:t>
      </w:r>
      <w:r w:rsidRPr="003B1D2D">
        <w:rPr>
          <w:color w:val="000000"/>
        </w:rPr>
        <w:t xml:space="preserve">, we directly compared major pools (aboveground, soil, DWD, and overall total </w:t>
      </w:r>
      <w:r>
        <w:rPr>
          <w:color w:val="000000"/>
        </w:rPr>
        <w:t>carbon</w:t>
      </w:r>
      <w:r w:rsidRPr="003B1D2D">
        <w:rPr>
          <w:color w:val="000000"/>
        </w:rPr>
        <w:t>) across fire histories.</w:t>
      </w:r>
      <w:r w:rsidR="00BD74E7" w:rsidRPr="003B1D2D">
        <w:rPr>
          <w:color w:val="000000"/>
        </w:rPr>
        <w:t xml:space="preserve"> </w:t>
      </w:r>
      <w:r w:rsidRPr="003B1D2D">
        <w:rPr>
          <w:color w:val="000000"/>
        </w:rPr>
        <w:t xml:space="preserve">To explore whether the direct and indirect effects of continued reburning (shifts in forest structure, composition, and soil organic layer) were good predictors of carbon storage in biomass and soil carbon, </w:t>
      </w:r>
      <w:commentRangeStart w:id="15"/>
      <w:r w:rsidRPr="003B1D2D">
        <w:rPr>
          <w:color w:val="000000"/>
        </w:rPr>
        <w:t xml:space="preserve">we used two hierarchical log-normally distributed </w:t>
      </w:r>
      <w:r w:rsidRPr="003B1D2D">
        <w:rPr>
          <w:color w:val="000000"/>
        </w:rPr>
        <w:lastRenderedPageBreak/>
        <w:t>multivariate Bayesian regression models to compare the effect sizes of site-level forest structure, composition, and cumulative severity on (1) live aboveground biomass and (2) soil carbon.</w:t>
      </w:r>
      <w:r w:rsidR="006F14FE" w:rsidRPr="003B1D2D">
        <w:rPr>
          <w:color w:val="000000"/>
        </w:rPr>
        <w:t xml:space="preserve"> </w:t>
      </w:r>
      <w:commentRangeEnd w:id="15"/>
      <w:r w:rsidR="00565597">
        <w:rPr>
          <w:rStyle w:val="CommentReference"/>
        </w:rPr>
        <w:commentReference w:id="15"/>
      </w:r>
    </w:p>
    <w:p w14:paraId="20D0ABB4" w14:textId="35B10578" w:rsidR="00A85248" w:rsidRPr="003B1D2D" w:rsidRDefault="006F14FE" w:rsidP="00380242">
      <w:pPr>
        <w:spacing w:line="480" w:lineRule="auto"/>
        <w:ind w:firstLine="720"/>
        <w:rPr>
          <w:color w:val="000000"/>
        </w:rPr>
      </w:pPr>
      <w:r w:rsidRPr="003B1D2D">
        <w:rPr>
          <w:color w:val="000000"/>
        </w:rPr>
        <w:t>The model structure was the same for both response variables, with a slight difference in modeled sources of measurement error (see below)</w:t>
      </w:r>
      <w:r w:rsidR="00666B4A">
        <w:rPr>
          <w:color w:val="000000"/>
        </w:rPr>
        <w:t>:</w:t>
      </w:r>
      <w:r w:rsidR="00AD78DF" w:rsidRPr="003B1D2D">
        <w:rPr>
          <w:color w:val="000000"/>
        </w:rPr>
        <w:t xml:space="preserve"> </w:t>
      </w:r>
    </w:p>
    <w:p w14:paraId="776DFB46" w14:textId="2D0C9EB5" w:rsidR="00A85248" w:rsidRPr="003B1D2D" w:rsidRDefault="00000000" w:rsidP="00AD78DF">
      <w:pPr>
        <w:spacing w:line="480" w:lineRule="auto"/>
        <w:ind w:firstLine="720"/>
      </w:pPr>
      <m:oMathPara>
        <m:oMath>
          <m:sSub>
            <m:sSubPr>
              <m:ctrlPr>
                <w:rPr>
                  <w:rFonts w:ascii="Cambria Math" w:hAnsi="Cambria Math"/>
                  <w:i/>
                </w:rPr>
              </m:ctrlPr>
            </m:sSubPr>
            <m:e>
              <m:r>
                <m:rPr>
                  <m:sty m:val="p"/>
                </m:rPr>
                <w:rPr>
                  <w:rFonts w:ascii="Cambria Math" w:hAnsi="Cambria Math"/>
                </w:rPr>
                <m:t>log⁡</m:t>
              </m:r>
              <m:r>
                <w:rPr>
                  <w:rFonts w:ascii="Cambria Math" w:hAnsi="Cambria Math"/>
                </w:rPr>
                <m:t>(</m:t>
              </m:r>
              <m:r>
                <w:rPr>
                  <w:rFonts w:ascii="Cambria Math" w:hAnsi="Cambria Math"/>
                  <w:color w:val="000000" w:themeColor="text1"/>
                </w:rPr>
                <m:t>μ</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β1(Density)*x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β2</m:t>
              </m:r>
              <m:d>
                <m:dPr>
                  <m:ctrlPr>
                    <w:rPr>
                      <w:rFonts w:ascii="Cambria Math" w:hAnsi="Cambria Math"/>
                      <w:i/>
                    </w:rPr>
                  </m:ctrlPr>
                </m:dPr>
                <m:e>
                  <m:r>
                    <w:rPr>
                      <w:rFonts w:ascii="Cambria Math" w:hAnsi="Cambria Math"/>
                    </w:rPr>
                    <m:t>Deciduous BA</m:t>
                  </m:r>
                </m:e>
              </m:d>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β3</m:t>
              </m:r>
              <m:d>
                <m:dPr>
                  <m:ctrlPr>
                    <w:rPr>
                      <w:rFonts w:ascii="Cambria Math" w:hAnsi="Cambria Math"/>
                      <w:i/>
                    </w:rPr>
                  </m:ctrlPr>
                </m:dPr>
                <m:e>
                  <m:r>
                    <w:rPr>
                      <w:rFonts w:ascii="Cambria Math" w:hAnsi="Cambria Math"/>
                    </w:rPr>
                    <m:t>SOL</m:t>
                  </m:r>
                </m:e>
              </m:d>
              <m:r>
                <w:rPr>
                  <w:rFonts w:ascii="Cambria Math" w:hAnsi="Cambria Math"/>
                </w:rPr>
                <m:t>*x</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i/>
                </w:rPr>
                <w:sym w:font="Symbol" w:char="F065"/>
              </m:r>
            </m:e>
            <m:sub>
              <m:r>
                <w:rPr>
                  <w:rFonts w:ascii="Cambria Math" w:hAnsi="Cambria Math"/>
                </w:rPr>
                <m:t>i</m:t>
              </m:r>
            </m:sub>
          </m:sSub>
        </m:oMath>
      </m:oMathPara>
    </w:p>
    <w:p w14:paraId="29442472" w14:textId="5CB8A835" w:rsidR="00AD78DF" w:rsidRPr="003B1D2D" w:rsidRDefault="0023130B" w:rsidP="005D30B3">
      <w:pPr>
        <w:spacing w:line="480" w:lineRule="auto"/>
        <w:rPr>
          <w:color w:val="4472C4" w:themeColor="accent1"/>
        </w:rPr>
      </w:pPr>
      <w:r>
        <w:rPr>
          <w:color w:val="000000" w:themeColor="text1"/>
        </w:rPr>
        <w:t>w</w:t>
      </w:r>
      <w:r w:rsidR="00A85248" w:rsidRPr="003B1D2D">
        <w:rPr>
          <w:color w:val="000000" w:themeColor="text1"/>
        </w:rPr>
        <w:t xml:space="preserve">here </w:t>
      </w:r>
      <m:oMath>
        <m:sSub>
          <m:sSubPr>
            <m:ctrlPr>
              <w:rPr>
                <w:rFonts w:ascii="Cambria Math" w:hAnsi="Cambria Math"/>
                <w:i/>
                <w:color w:val="000000" w:themeColor="text1"/>
              </w:rPr>
            </m:ctrlPr>
          </m:sSubPr>
          <m:e>
            <m:r>
              <w:rPr>
                <w:rFonts w:ascii="Cambria Math" w:hAnsi="Cambria Math"/>
                <w:color w:val="000000" w:themeColor="text1"/>
              </w:rPr>
              <m:t>μ</m:t>
            </m:r>
          </m:e>
          <m:sub>
            <m:r>
              <w:rPr>
                <w:rFonts w:ascii="Cambria Math" w:hAnsi="Cambria Math"/>
                <w:color w:val="000000" w:themeColor="text1"/>
              </w:rPr>
              <m:t>ij</m:t>
            </m:r>
          </m:sub>
        </m:sSub>
      </m:oMath>
      <w:r w:rsidR="00A85248" w:rsidRPr="003B1D2D">
        <w:rPr>
          <w:color w:val="000000" w:themeColor="text1"/>
        </w:rPr>
        <w:t xml:space="preserve"> represents </w:t>
      </w:r>
      <w:r w:rsidR="00965265" w:rsidRPr="003B1D2D">
        <w:rPr>
          <w:color w:val="000000" w:themeColor="text1"/>
        </w:rPr>
        <w:t xml:space="preserve">the mean carbon in plot </w:t>
      </w:r>
      <w:proofErr w:type="spellStart"/>
      <w:r w:rsidR="00965265" w:rsidRPr="003B1D2D">
        <w:rPr>
          <w:color w:val="000000" w:themeColor="text1"/>
        </w:rPr>
        <w:t>i</w:t>
      </w:r>
      <w:proofErr w:type="spellEnd"/>
      <w:r w:rsidR="00965265" w:rsidRPr="003B1D2D">
        <w:rPr>
          <w:color w:val="000000" w:themeColor="text1"/>
        </w:rPr>
        <w:t xml:space="preserve"> within a given </w:t>
      </w:r>
      <w:r w:rsidR="00965265" w:rsidRPr="00565597">
        <w:rPr>
          <w:color w:val="000000" w:themeColor="text1"/>
        </w:rPr>
        <w:t>site</w:t>
      </w:r>
      <w:r w:rsidR="00965265" w:rsidRPr="00565597">
        <w:rPr>
          <w:color w:val="000000" w:themeColor="text1"/>
          <w:rPrChange w:id="16" w:author="Katherine Hayes" w:date="2023-10-04T09:41:00Z">
            <w:rPr>
              <w:color w:val="4472C4" w:themeColor="accent1"/>
            </w:rPr>
          </w:rPrChange>
        </w:rPr>
        <w:t>,</w:t>
      </w:r>
      <w:r w:rsidR="00A85248" w:rsidRPr="00565597">
        <w:rPr>
          <w:color w:val="000000" w:themeColor="text1"/>
          <w:rPrChange w:id="17" w:author="Katherine Hayes" w:date="2023-10-04T09:41:00Z">
            <w:rPr>
              <w:color w:val="4472C4" w:themeColor="accent1"/>
            </w:rPr>
          </w:rPrChange>
        </w:rPr>
        <w:t xml:space="preserve"> </w:t>
      </w:r>
      <m:oMath>
        <m:sSub>
          <m:sSubPr>
            <m:ctrlPr>
              <w:rPr>
                <w:rFonts w:ascii="Cambria Math" w:hAnsi="Cambria Math"/>
                <w:i/>
              </w:rPr>
            </m:ctrlPr>
          </m:sSubPr>
          <m:e>
            <m:r>
              <w:rPr>
                <w:rFonts w:ascii="Cambria Math" w:hAnsi="Cambria Math"/>
              </w:rPr>
              <m:t>α</m:t>
            </m:r>
          </m:e>
          <m:sub>
            <m:r>
              <w:rPr>
                <w:rFonts w:ascii="Cambria Math" w:hAnsi="Cambria Math"/>
              </w:rPr>
              <m:t>j</m:t>
            </m:r>
          </m:sub>
        </m:sSub>
      </m:oMath>
      <w:r w:rsidR="00965265" w:rsidRPr="003B1D2D">
        <w:t xml:space="preserve"> represents the intercept, </w:t>
      </w:r>
      <m:oMath>
        <m:r>
          <w:rPr>
            <w:rFonts w:ascii="Cambria Math" w:hAnsi="Cambria Math"/>
          </w:rPr>
          <m:t>β</m:t>
        </m:r>
      </m:oMath>
      <w:r w:rsidR="00152A6B" w:rsidRPr="003B1D2D">
        <w:t xml:space="preserve"> represents the </w:t>
      </w:r>
      <w:r w:rsidR="005531C6" w:rsidRPr="003B1D2D">
        <w:t xml:space="preserve">slope </w:t>
      </w:r>
      <w:r w:rsidR="00152A6B" w:rsidRPr="003B1D2D">
        <w:t xml:space="preserve">coefficients of each </w:t>
      </w:r>
      <w:r w:rsidR="005531C6" w:rsidRPr="003B1D2D">
        <w:t>predictor variable</w:t>
      </w:r>
      <w:r w:rsidR="00152A6B" w:rsidRPr="003B1D2D">
        <w:t xml:space="preserve"> and </w:t>
      </w:r>
      <m:oMath>
        <m:sSub>
          <m:sSubPr>
            <m:ctrlPr>
              <w:rPr>
                <w:rFonts w:ascii="Cambria Math" w:hAnsi="Cambria Math"/>
                <w:i/>
              </w:rPr>
            </m:ctrlPr>
          </m:sSubPr>
          <m:e>
            <m:r>
              <w:rPr>
                <w:rFonts w:ascii="Cambria Math" w:hAnsi="Cambria Math"/>
                <w:i/>
              </w:rPr>
              <w:sym w:font="Symbol" w:char="F065"/>
            </m:r>
          </m:e>
          <m:sub>
            <m:r>
              <w:rPr>
                <w:rFonts w:ascii="Cambria Math" w:hAnsi="Cambria Math"/>
              </w:rPr>
              <m:t>i</m:t>
            </m:r>
          </m:sub>
        </m:sSub>
      </m:oMath>
      <w:r w:rsidR="00152A6B" w:rsidRPr="003B1D2D">
        <w:t xml:space="preserve"> represents a normally distributed error term.</w:t>
      </w:r>
      <w:r w:rsidR="00152A6B" w:rsidRPr="003B1D2D">
        <w:rPr>
          <w:color w:val="4472C4" w:themeColor="accent1"/>
        </w:rPr>
        <w:t xml:space="preserve"> </w:t>
      </w:r>
      <w:r w:rsidR="00AD78DF" w:rsidRPr="003B1D2D">
        <w:rPr>
          <w:color w:val="000000"/>
        </w:rPr>
        <w:t xml:space="preserve">We used </w:t>
      </w:r>
      <w:r>
        <w:rPr>
          <w:color w:val="000000"/>
        </w:rPr>
        <w:t xml:space="preserve">the </w:t>
      </w:r>
      <w:r w:rsidR="00AD78DF" w:rsidRPr="003B1D2D">
        <w:rPr>
          <w:color w:val="000000"/>
        </w:rPr>
        <w:t>density of trees (trees per meter</w:t>
      </w:r>
      <w:r w:rsidR="00AD78DF" w:rsidRPr="003B1D2D">
        <w:rPr>
          <w:color w:val="000000"/>
          <w:vertAlign w:val="superscript"/>
        </w:rPr>
        <w:t>2</w:t>
      </w:r>
      <w:r w:rsidR="00AD78DF" w:rsidRPr="003B1D2D">
        <w:rPr>
          <w:color w:val="000000"/>
        </w:rPr>
        <w:t>) to represent forest structure, given the importance of tree density as a mechanism in Mack et al. 2021</w:t>
      </w:r>
      <w:r>
        <w:rPr>
          <w:color w:val="000000"/>
        </w:rPr>
        <w:t xml:space="preserve">. </w:t>
      </w:r>
      <w:r w:rsidR="001405D7">
        <w:rPr>
          <w:color w:val="000000"/>
        </w:rPr>
        <w:t>In addition,</w:t>
      </w:r>
      <w:r w:rsidR="001405D7" w:rsidRPr="003B1D2D">
        <w:rPr>
          <w:color w:val="000000"/>
        </w:rPr>
        <w:t xml:space="preserve"> the short and consistent time since the last burn across all sites resulted in </w:t>
      </w:r>
      <w:r w:rsidR="001405D7">
        <w:rPr>
          <w:color w:val="000000"/>
        </w:rPr>
        <w:t>minimal</w:t>
      </w:r>
      <w:r w:rsidR="001405D7" w:rsidRPr="003B1D2D">
        <w:rPr>
          <w:color w:val="000000"/>
        </w:rPr>
        <w:t xml:space="preserve"> variation in height or other similar metrics of structure.</w:t>
      </w:r>
      <w:r w:rsidR="00AD78DF" w:rsidRPr="003B1D2D">
        <w:rPr>
          <w:color w:val="000000"/>
        </w:rPr>
        <w:t xml:space="preserve"> </w:t>
      </w:r>
      <w:r w:rsidR="001405D7" w:rsidRPr="003B1D2D">
        <w:rPr>
          <w:color w:val="000000"/>
        </w:rPr>
        <w:t xml:space="preserve">To represent the shift in species composition from conifers to deciduous trees, we used </w:t>
      </w:r>
      <w:r w:rsidR="001405D7">
        <w:rPr>
          <w:color w:val="000000"/>
        </w:rPr>
        <w:t xml:space="preserve">the </w:t>
      </w:r>
      <w:r w:rsidR="001405D7" w:rsidRPr="003B1D2D">
        <w:rPr>
          <w:color w:val="000000"/>
        </w:rPr>
        <w:t>sum of the basal area of deciduous species (basal area m</w:t>
      </w:r>
      <w:proofErr w:type="gramStart"/>
      <w:r w:rsidR="001405D7" w:rsidRPr="003B1D2D">
        <w:rPr>
          <w:color w:val="000000"/>
          <w:vertAlign w:val="superscript"/>
        </w:rPr>
        <w:t>2</w:t>
      </w:r>
      <w:r w:rsidR="00DC054C">
        <w:rPr>
          <w:color w:val="000000"/>
          <w:vertAlign w:val="superscript"/>
        </w:rPr>
        <w:t xml:space="preserve"> </w:t>
      </w:r>
      <w:r w:rsidR="00DC054C">
        <w:rPr>
          <w:color w:val="000000"/>
        </w:rPr>
        <w:t xml:space="preserve"> per</w:t>
      </w:r>
      <w:proofErr w:type="gramEnd"/>
      <w:r w:rsidR="00DC054C">
        <w:rPr>
          <w:color w:val="000000"/>
        </w:rPr>
        <w:t xml:space="preserve"> ha</w:t>
      </w:r>
      <w:r w:rsidR="001405D7" w:rsidRPr="003B1D2D">
        <w:rPr>
          <w:color w:val="000000"/>
        </w:rPr>
        <w:t>).</w:t>
      </w:r>
      <w:r w:rsidR="00AD78DF" w:rsidRPr="003B1D2D">
        <w:rPr>
          <w:color w:val="000000"/>
        </w:rPr>
        <w:t xml:space="preserve"> </w:t>
      </w:r>
      <w:r w:rsidR="001405D7" w:rsidRPr="003B1D2D">
        <w:rPr>
          <w:color w:val="000000"/>
        </w:rPr>
        <w:t xml:space="preserve">We selected soil organic layer depth (averaged </w:t>
      </w:r>
      <w:r w:rsidR="00175337">
        <w:rPr>
          <w:color w:val="000000"/>
        </w:rPr>
        <w:t>within a plot</w:t>
      </w:r>
      <w:r w:rsidR="001405D7" w:rsidRPr="003B1D2D">
        <w:rPr>
          <w:color w:val="000000"/>
        </w:rPr>
        <w:t xml:space="preserve"> in cm) to represent cumulative burn severity, given the role of soil consumption as a </w:t>
      </w:r>
      <w:r w:rsidR="003464FF">
        <w:rPr>
          <w:color w:val="000000"/>
        </w:rPr>
        <w:t xml:space="preserve">common proxy for </w:t>
      </w:r>
      <w:r w:rsidR="001405D7" w:rsidRPr="003B1D2D">
        <w:rPr>
          <w:color w:val="000000"/>
        </w:rPr>
        <w:t xml:space="preserve">fire severity in boreal forests </w:t>
      </w:r>
      <w:r w:rsidR="001405D7" w:rsidRPr="003B1D2D">
        <w:rPr>
          <w:noProof/>
          <w:color w:val="000000"/>
        </w:rPr>
        <w:t>(Harden</w:t>
      </w:r>
      <w:r w:rsidR="001405D7">
        <w:rPr>
          <w:noProof/>
          <w:color w:val="000000"/>
        </w:rPr>
        <w:t xml:space="preserve"> et al.</w:t>
      </w:r>
      <w:r w:rsidR="00152A6B" w:rsidRPr="003B1D2D">
        <w:rPr>
          <w:noProof/>
          <w:color w:val="000000"/>
        </w:rPr>
        <w:t xml:space="preserve"> 2006)</w:t>
      </w:r>
      <w:r w:rsidR="00AD78DF" w:rsidRPr="003B1D2D">
        <w:rPr>
          <w:color w:val="000000"/>
        </w:rPr>
        <w:t xml:space="preserve">. </w:t>
      </w:r>
      <w:r w:rsidR="001405D7" w:rsidRPr="003B1D2D">
        <w:rPr>
          <w:color w:val="000000"/>
        </w:rPr>
        <w:t>To compare effect sizes directly, we scaled each coefficient to a z-score between 0 and 1.</w:t>
      </w:r>
      <w:r w:rsidR="00AD78DF" w:rsidRPr="003B1D2D">
        <w:rPr>
          <w:color w:val="000000"/>
        </w:rPr>
        <w:t xml:space="preserve"> </w:t>
      </w:r>
    </w:p>
    <w:p w14:paraId="58B69A47" w14:textId="70865631" w:rsidR="00AD78DF" w:rsidRPr="003B1D2D" w:rsidRDefault="00AD78DF" w:rsidP="001E6A6E">
      <w:pPr>
        <w:spacing w:line="480" w:lineRule="auto"/>
        <w:ind w:firstLine="720"/>
        <w:rPr>
          <w:color w:val="000000"/>
        </w:rPr>
      </w:pPr>
      <w:r w:rsidRPr="003B1D2D">
        <w:rPr>
          <w:color w:val="000000"/>
        </w:rPr>
        <w:t xml:space="preserve"> For </w:t>
      </w:r>
      <w:r w:rsidR="001E6A6E" w:rsidRPr="003B1D2D">
        <w:rPr>
          <w:color w:val="000000"/>
        </w:rPr>
        <w:t>both</w:t>
      </w:r>
      <w:r w:rsidRPr="003B1D2D">
        <w:rPr>
          <w:color w:val="000000"/>
        </w:rPr>
        <w:t xml:space="preserve"> models, we used a Bayesian Markov Monte Carlo (MCMC) approach </w:t>
      </w:r>
      <w:r w:rsidRPr="003B1D2D">
        <w:rPr>
          <w:noProof/>
          <w:color w:val="000000"/>
        </w:rPr>
        <w:t xml:space="preserve">(Waller et al. 2003; </w:t>
      </w:r>
      <w:r w:rsidR="003E1AF6">
        <w:rPr>
          <w:noProof/>
          <w:color w:val="000000"/>
        </w:rPr>
        <w:t xml:space="preserve">Hooten and Hobbs </w:t>
      </w:r>
      <w:r w:rsidRPr="003B1D2D">
        <w:rPr>
          <w:noProof/>
          <w:color w:val="000000"/>
        </w:rPr>
        <w:t>2015)</w:t>
      </w:r>
      <w:r w:rsidRPr="003B1D2D">
        <w:rPr>
          <w:color w:val="000000"/>
        </w:rPr>
        <w:t xml:space="preserve"> to generate posterior values of coefficients. </w:t>
      </w:r>
      <w:r w:rsidR="001405D7" w:rsidRPr="003B1D2D">
        <w:rPr>
          <w:color w:val="000000"/>
        </w:rPr>
        <w:t xml:space="preserve">We ran 2,500 iterations across three chains and used trace plots to confirm </w:t>
      </w:r>
      <w:r w:rsidR="001405D7">
        <w:rPr>
          <w:color w:val="000000"/>
        </w:rPr>
        <w:t xml:space="preserve">that </w:t>
      </w:r>
      <w:r w:rsidR="001405D7" w:rsidRPr="003B1D2D">
        <w:rPr>
          <w:color w:val="000000"/>
        </w:rPr>
        <w:t>the Monte Carlo chains reached stationarity (Appendix: Figure S2).</w:t>
      </w:r>
      <w:r w:rsidRPr="003B1D2D">
        <w:rPr>
          <w:color w:val="000000"/>
        </w:rPr>
        <w:t xml:space="preserve"> </w:t>
      </w:r>
      <w:r w:rsidR="001405D7" w:rsidRPr="003B1D2D">
        <w:rPr>
          <w:color w:val="000000"/>
        </w:rPr>
        <w:t>We intentionally selected vague priors (normally distributed, mean = 0, standard deviation = 1) to reflect the inherent lack of knowledge about the parameters, while still setting reasonable expectations</w:t>
      </w:r>
      <w:r w:rsidR="00A913E4">
        <w:rPr>
          <w:color w:val="000000"/>
        </w:rPr>
        <w:t xml:space="preserve"> (</w:t>
      </w:r>
      <w:proofErr w:type="spellStart"/>
      <w:r w:rsidR="00A913E4" w:rsidRPr="003E1AF6">
        <w:rPr>
          <w:noProof/>
        </w:rPr>
        <w:t>Kéry</w:t>
      </w:r>
      <w:proofErr w:type="spellEnd"/>
      <w:r w:rsidR="00A913E4">
        <w:rPr>
          <w:noProof/>
        </w:rPr>
        <w:t xml:space="preserve"> and</w:t>
      </w:r>
      <w:r w:rsidR="00A913E4" w:rsidRPr="003E1AF6">
        <w:rPr>
          <w:noProof/>
        </w:rPr>
        <w:t xml:space="preserve"> Royle 2020</w:t>
      </w:r>
      <w:r w:rsidR="00A913E4">
        <w:rPr>
          <w:noProof/>
        </w:rPr>
        <w:t>)</w:t>
      </w:r>
      <w:r w:rsidR="001405D7" w:rsidRPr="003B1D2D">
        <w:rPr>
          <w:color w:val="000000"/>
        </w:rPr>
        <w:t>.</w:t>
      </w:r>
      <w:r w:rsidRPr="003B1D2D">
        <w:rPr>
          <w:color w:val="000000"/>
        </w:rPr>
        <w:t xml:space="preserve"> </w:t>
      </w:r>
    </w:p>
    <w:p w14:paraId="4CA2A7A5" w14:textId="07FAEFD8" w:rsidR="00AD78DF" w:rsidRPr="003B1D2D" w:rsidRDefault="00AD78DF" w:rsidP="001C629C">
      <w:pPr>
        <w:spacing w:line="480" w:lineRule="auto"/>
        <w:ind w:firstLine="720"/>
        <w:rPr>
          <w:color w:val="000000"/>
        </w:rPr>
      </w:pPr>
      <w:r w:rsidRPr="003B1D2D">
        <w:rPr>
          <w:color w:val="000000" w:themeColor="text1"/>
        </w:rPr>
        <w:lastRenderedPageBreak/>
        <w:t xml:space="preserve">All models were built using the </w:t>
      </w:r>
      <w:r w:rsidR="00394FF9" w:rsidRPr="003B1D2D">
        <w:rPr>
          <w:color w:val="000000" w:themeColor="text1"/>
        </w:rPr>
        <w:t>“</w:t>
      </w:r>
      <w:r w:rsidRPr="003B1D2D">
        <w:rPr>
          <w:color w:val="000000" w:themeColor="text1"/>
        </w:rPr>
        <w:t>r2Jags</w:t>
      </w:r>
      <w:r w:rsidR="00394FF9" w:rsidRPr="003B1D2D">
        <w:rPr>
          <w:color w:val="000000" w:themeColor="text1"/>
        </w:rPr>
        <w:t>”</w:t>
      </w:r>
      <w:r w:rsidRPr="003B1D2D">
        <w:rPr>
          <w:color w:val="000000" w:themeColor="text1"/>
        </w:rPr>
        <w:t xml:space="preserve"> package (</w:t>
      </w:r>
      <w:proofErr w:type="spellStart"/>
      <w:r w:rsidRPr="003B1D2D">
        <w:rPr>
          <w:color w:val="000000" w:themeColor="text1"/>
        </w:rPr>
        <w:t>Su</w:t>
      </w:r>
      <w:proofErr w:type="spellEnd"/>
      <w:r w:rsidRPr="003B1D2D">
        <w:rPr>
          <w:color w:val="000000" w:themeColor="text1"/>
        </w:rPr>
        <w:t xml:space="preserve"> and </w:t>
      </w:r>
      <w:proofErr w:type="spellStart"/>
      <w:r w:rsidRPr="003B1D2D">
        <w:rPr>
          <w:color w:val="000000" w:themeColor="text1"/>
        </w:rPr>
        <w:t>Yajima</w:t>
      </w:r>
      <w:proofErr w:type="spellEnd"/>
      <w:r w:rsidRPr="003B1D2D">
        <w:rPr>
          <w:color w:val="000000" w:themeColor="text1"/>
        </w:rPr>
        <w:t xml:space="preserve"> 2012, version </w:t>
      </w:r>
      <w:r w:rsidR="002D41EF">
        <w:rPr>
          <w:color w:val="000000" w:themeColor="text1"/>
        </w:rPr>
        <w:t>1</w:t>
      </w:r>
      <w:r w:rsidRPr="003B1D2D">
        <w:rPr>
          <w:color w:val="000000" w:themeColor="text1"/>
        </w:rPr>
        <w:t xml:space="preserve">) and all analysis, model fit, and selection were performed in R version 4.1.2 (R Core team </w:t>
      </w:r>
      <w:r w:rsidR="002D41EF">
        <w:rPr>
          <w:color w:val="000000" w:themeColor="text1"/>
        </w:rPr>
        <w:t>2021</w:t>
      </w:r>
      <w:r w:rsidRPr="003B1D2D">
        <w:rPr>
          <w:color w:val="000000" w:themeColor="text1"/>
        </w:rPr>
        <w:t>,</w:t>
      </w:r>
      <w:r w:rsidR="00394FF9" w:rsidRPr="003B1D2D">
        <w:rPr>
          <w:color w:val="000000" w:themeColor="text1"/>
        </w:rPr>
        <w:t xml:space="preserve"> </w:t>
      </w:r>
      <w:r w:rsidRPr="003B1D2D">
        <w:rPr>
          <w:i/>
          <w:color w:val="000000" w:themeColor="text1"/>
        </w:rPr>
        <w:t>code available online</w:t>
      </w:r>
      <w:r w:rsidRPr="003B1D2D">
        <w:rPr>
          <w:color w:val="000000" w:themeColor="text1"/>
        </w:rPr>
        <w:t xml:space="preserve">). </w:t>
      </w:r>
      <w:r w:rsidR="00D12A24" w:rsidRPr="003B1D2D">
        <w:rPr>
          <w:color w:val="000000" w:themeColor="text1"/>
        </w:rPr>
        <w:t>Additional information on the modeling approach and Bayesian inference used to estimate coefficient effect size including the specification of prior distributions and specifics on the MCMC sampler are provided in the appendix</w:t>
      </w:r>
      <w:r w:rsidR="00394FF9" w:rsidRPr="003B1D2D">
        <w:rPr>
          <w:color w:val="000000" w:themeColor="text1"/>
        </w:rPr>
        <w:t xml:space="preserve"> (S2)</w:t>
      </w:r>
      <w:r w:rsidR="00D12A24" w:rsidRPr="003B1D2D">
        <w:rPr>
          <w:color w:val="000000" w:themeColor="text1"/>
        </w:rPr>
        <w:t xml:space="preserve">. </w:t>
      </w:r>
    </w:p>
    <w:p w14:paraId="00000042" w14:textId="5208E568" w:rsidR="00E25058" w:rsidRPr="003B1D2D" w:rsidRDefault="006E65D6" w:rsidP="001B16D2">
      <w:pPr>
        <w:pStyle w:val="Heading1"/>
        <w:rPr>
          <w:rFonts w:eastAsia="Times New Roman"/>
        </w:rPr>
      </w:pPr>
      <w:r w:rsidRPr="003B1D2D">
        <w:rPr>
          <w:rFonts w:eastAsia="Times New Roman"/>
        </w:rPr>
        <w:t>Results</w:t>
      </w:r>
    </w:p>
    <w:p w14:paraId="7795C20E" w14:textId="2757168D" w:rsidR="00BE4B21" w:rsidRPr="003B1D2D" w:rsidRDefault="00B95E5E" w:rsidP="00B95E5E">
      <w:pPr>
        <w:spacing w:line="480" w:lineRule="auto"/>
        <w:rPr>
          <w:i/>
          <w:iCs/>
          <w:color w:val="000000"/>
        </w:rPr>
      </w:pPr>
      <w:r w:rsidRPr="003B1D2D">
        <w:rPr>
          <w:i/>
          <w:iCs/>
          <w:color w:val="000000"/>
        </w:rPr>
        <w:t>R</w:t>
      </w:r>
      <w:r w:rsidR="00BE4B21" w:rsidRPr="003B1D2D">
        <w:rPr>
          <w:i/>
          <w:iCs/>
          <w:color w:val="000000"/>
        </w:rPr>
        <w:t>1</w:t>
      </w:r>
      <w:r w:rsidRPr="003B1D2D">
        <w:rPr>
          <w:i/>
          <w:iCs/>
          <w:color w:val="000000"/>
        </w:rPr>
        <w:t>. H</w:t>
      </w:r>
      <w:r w:rsidR="00BE4B21" w:rsidRPr="003B1D2D">
        <w:rPr>
          <w:i/>
          <w:iCs/>
          <w:color w:val="000000"/>
        </w:rPr>
        <w:t xml:space="preserve">ow do carbon pools (overstory live and dead biomass, understory </w:t>
      </w:r>
      <w:r w:rsidR="0023130B">
        <w:rPr>
          <w:i/>
          <w:iCs/>
          <w:color w:val="000000"/>
        </w:rPr>
        <w:t xml:space="preserve">biomass, </w:t>
      </w:r>
      <w:r w:rsidR="00BE4B21" w:rsidRPr="003B1D2D">
        <w:rPr>
          <w:i/>
          <w:iCs/>
          <w:color w:val="000000"/>
        </w:rPr>
        <w:t xml:space="preserve">litter biomass and soil carbon) shift with continued reburning? </w:t>
      </w:r>
      <w:bookmarkStart w:id="18" w:name="_heading=h.lcdy8xrsgk8n" w:colFirst="0" w:colLast="0"/>
      <w:bookmarkEnd w:id="18"/>
    </w:p>
    <w:p w14:paraId="750EB6F7" w14:textId="360BA3C0" w:rsidR="00785135" w:rsidRPr="003B1D2D" w:rsidRDefault="00F41B5A" w:rsidP="00BC3F9F">
      <w:pPr>
        <w:pStyle w:val="Heading3"/>
      </w:pPr>
      <w:r w:rsidRPr="003B1D2D">
        <w:t>Total Carbon</w:t>
      </w:r>
      <w:r w:rsidR="00BE4B21" w:rsidRPr="003B1D2D">
        <w:t xml:space="preserve"> </w:t>
      </w:r>
    </w:p>
    <w:p w14:paraId="58B5645E" w14:textId="4B92CBFF" w:rsidR="009A10C7" w:rsidRPr="003B1D2D" w:rsidRDefault="00F77CA7" w:rsidP="00250E87">
      <w:pPr>
        <w:suppressLineNumbers/>
        <w:spacing w:line="480" w:lineRule="auto"/>
      </w:pPr>
      <w:r>
        <w:rPr>
          <w:noProof/>
        </w:rPr>
        <w:drawing>
          <wp:inline distT="0" distB="0" distL="0" distR="0" wp14:anchorId="59A8E428" wp14:editId="4E4E64F4">
            <wp:extent cx="6615901" cy="2806810"/>
            <wp:effectExtent l="0" t="0" r="1270" b="0"/>
            <wp:docPr id="1584061192"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61192" name="Picture 1" descr="Chart, box and whisker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640171" cy="2817106"/>
                    </a:xfrm>
                    <a:prstGeom prst="rect">
                      <a:avLst/>
                    </a:prstGeom>
                  </pic:spPr>
                </pic:pic>
              </a:graphicData>
            </a:graphic>
          </wp:inline>
        </w:drawing>
      </w:r>
    </w:p>
    <w:p w14:paraId="00000045" w14:textId="7EFBAC22" w:rsidR="00E25058" w:rsidRPr="003B1D2D" w:rsidRDefault="006E65D6" w:rsidP="00FF4F1B">
      <w:pPr>
        <w:spacing w:line="480" w:lineRule="auto"/>
      </w:pPr>
      <w:r w:rsidRPr="003B1D2D">
        <w:rPr>
          <w:b/>
          <w:color w:val="000000"/>
        </w:rPr>
        <w:t xml:space="preserve">Figure 2. Total </w:t>
      </w:r>
      <w:r w:rsidR="002D409B" w:rsidRPr="003B1D2D">
        <w:rPr>
          <w:b/>
          <w:color w:val="000000"/>
        </w:rPr>
        <w:t>carbon</w:t>
      </w:r>
      <w:r w:rsidRPr="003B1D2D">
        <w:rPr>
          <w:b/>
          <w:color w:val="000000"/>
        </w:rPr>
        <w:t xml:space="preserve"> across reburn history and </w:t>
      </w:r>
      <w:r w:rsidR="00785135" w:rsidRPr="003B1D2D">
        <w:rPr>
          <w:b/>
          <w:color w:val="000000"/>
        </w:rPr>
        <w:t>within carbon pools.</w:t>
      </w:r>
      <w:r w:rsidR="002D409B" w:rsidRPr="003B1D2D">
        <w:rPr>
          <w:b/>
          <w:color w:val="000000"/>
        </w:rPr>
        <w:t xml:space="preserve"> </w:t>
      </w:r>
      <w:r w:rsidR="00F77CA7">
        <w:rPr>
          <w:b/>
          <w:color w:val="000000"/>
        </w:rPr>
        <w:t>Green</w:t>
      </w:r>
      <w:r w:rsidR="002D409B" w:rsidRPr="003B1D2D">
        <w:rPr>
          <w:b/>
          <w:color w:val="000000"/>
        </w:rPr>
        <w:t xml:space="preserve"> </w:t>
      </w:r>
      <w:r w:rsidR="00F77CA7">
        <w:rPr>
          <w:b/>
          <w:color w:val="000000"/>
        </w:rPr>
        <w:t xml:space="preserve">represents </w:t>
      </w:r>
      <w:ins w:id="19" w:author="Katherine Hayes" w:date="2023-10-04T09:45:00Z">
        <w:r w:rsidR="00C84A53">
          <w:rPr>
            <w:b/>
            <w:color w:val="000000"/>
          </w:rPr>
          <w:t xml:space="preserve">aboveground biomass </w:t>
        </w:r>
        <w:proofErr w:type="spellStart"/>
        <w:r w:rsidR="00C84A53">
          <w:rPr>
            <w:b/>
            <w:color w:val="000000"/>
          </w:rPr>
          <w:t xml:space="preserve">as </w:t>
        </w:r>
      </w:ins>
      <w:r w:rsidR="00F77CA7">
        <w:rPr>
          <w:b/>
          <w:color w:val="000000"/>
        </w:rPr>
        <w:t>th</w:t>
      </w:r>
      <w:proofErr w:type="spellEnd"/>
      <w:r w:rsidR="00F77CA7">
        <w:rPr>
          <w:b/>
          <w:color w:val="000000"/>
        </w:rPr>
        <w:t>e combined pool of carbon within live overstory and understory biomass.</w:t>
      </w:r>
      <w:r w:rsidR="00666B4A">
        <w:rPr>
          <w:b/>
          <w:color w:val="000000"/>
        </w:rPr>
        <w:t xml:space="preserve"> </w:t>
      </w:r>
      <w:ins w:id="20" w:author="Katherine Hayes" w:date="2023-10-04T09:45:00Z">
        <w:r w:rsidR="00C84A53">
          <w:rPr>
            <w:b/>
            <w:color w:val="000000"/>
          </w:rPr>
          <w:t xml:space="preserve">Dots represent outliers. </w:t>
        </w:r>
      </w:ins>
    </w:p>
    <w:p w14:paraId="21248983" w14:textId="5DC4B1A6" w:rsidR="002D409B" w:rsidRPr="00CA4706" w:rsidRDefault="00B35001" w:rsidP="003B6C8D">
      <w:pPr>
        <w:spacing w:line="480" w:lineRule="auto"/>
        <w:ind w:firstLine="720"/>
        <w:rPr>
          <w:color w:val="4472C4" w:themeColor="accent1"/>
        </w:rPr>
      </w:pPr>
      <w:r>
        <w:rPr>
          <w:color w:val="000000"/>
        </w:rPr>
        <w:t>Across the plots, t</w:t>
      </w:r>
      <w:r w:rsidR="00400742" w:rsidRPr="003B1D2D">
        <w:rPr>
          <w:color w:val="000000"/>
        </w:rPr>
        <w:t>otal</w:t>
      </w:r>
      <w:r w:rsidR="004C5819" w:rsidRPr="003B1D2D">
        <w:rPr>
          <w:color w:val="000000"/>
        </w:rPr>
        <w:t xml:space="preserve"> </w:t>
      </w:r>
      <w:r w:rsidR="002D409B" w:rsidRPr="003B1D2D">
        <w:rPr>
          <w:color w:val="000000"/>
        </w:rPr>
        <w:t>carbon</w:t>
      </w:r>
      <w:r w:rsidR="004C5819" w:rsidRPr="003B1D2D">
        <w:rPr>
          <w:color w:val="000000"/>
        </w:rPr>
        <w:t xml:space="preserve"> decline</w:t>
      </w:r>
      <w:r>
        <w:rPr>
          <w:color w:val="000000"/>
        </w:rPr>
        <w:t>d</w:t>
      </w:r>
      <w:r w:rsidR="00504970" w:rsidRPr="003B1D2D">
        <w:rPr>
          <w:color w:val="000000"/>
        </w:rPr>
        <w:t xml:space="preserve"> as fire frequency increase</w:t>
      </w:r>
      <w:r w:rsidR="00113E16">
        <w:rPr>
          <w:color w:val="000000"/>
        </w:rPr>
        <w:t>d</w:t>
      </w:r>
      <w:r w:rsidR="00504970" w:rsidRPr="003B1D2D">
        <w:rPr>
          <w:color w:val="000000"/>
        </w:rPr>
        <w:t xml:space="preserve"> (Fig. 2) despite the similar age of all burned plots (13-16 years since last fire); all were less than the reference stands (86-106 years since last fire; </w:t>
      </w:r>
      <w:r w:rsidR="00034F77" w:rsidRPr="003B1D2D">
        <w:rPr>
          <w:color w:val="000000"/>
        </w:rPr>
        <w:t xml:space="preserve">Appendix </w:t>
      </w:r>
      <w:r w:rsidR="00CF6710" w:rsidRPr="003B1D2D">
        <w:rPr>
          <w:color w:val="000000"/>
        </w:rPr>
        <w:t>Table S2</w:t>
      </w:r>
      <w:r w:rsidR="00400742" w:rsidRPr="003B1D2D">
        <w:rPr>
          <w:color w:val="000000"/>
        </w:rPr>
        <w:t>)</w:t>
      </w:r>
      <w:r w:rsidR="004C5819" w:rsidRPr="003B1D2D">
        <w:rPr>
          <w:color w:val="000000"/>
        </w:rPr>
        <w:t>.</w:t>
      </w:r>
      <w:r w:rsidR="00DE3E13" w:rsidRPr="003B1D2D">
        <w:rPr>
          <w:color w:val="000000"/>
        </w:rPr>
        <w:t xml:space="preserve"> </w:t>
      </w:r>
      <w:r w:rsidR="00F26B5E" w:rsidRPr="003B1D2D">
        <w:rPr>
          <w:color w:val="000000"/>
        </w:rPr>
        <w:t xml:space="preserve">While the lowland and upland sites contained </w:t>
      </w:r>
      <w:r w:rsidR="00F26B5E" w:rsidRPr="003B1D2D">
        <w:rPr>
          <w:color w:val="000000"/>
        </w:rPr>
        <w:lastRenderedPageBreak/>
        <w:t>similar amounts of total carbon</w:t>
      </w:r>
      <w:r w:rsidR="00113E16">
        <w:rPr>
          <w:color w:val="000000"/>
        </w:rPr>
        <w:t xml:space="preserve"> in sampled pools</w:t>
      </w:r>
      <w:r w:rsidR="00F26B5E" w:rsidRPr="003B1D2D">
        <w:rPr>
          <w:color w:val="000000"/>
        </w:rPr>
        <w:t xml:space="preserve"> prior to burning (</w:t>
      </w:r>
      <w:r w:rsidR="00504970" w:rsidRPr="003B1D2D">
        <w:rPr>
          <w:color w:val="000000"/>
        </w:rPr>
        <w:t xml:space="preserve">lowlands </w:t>
      </w:r>
      <w:r w:rsidR="00F26B5E" w:rsidRPr="003B1D2D">
        <w:rPr>
          <w:color w:val="000000"/>
        </w:rPr>
        <w:t>average</w:t>
      </w:r>
      <w:r w:rsidR="006F0690" w:rsidRPr="003B1D2D">
        <w:rPr>
          <w:color w:val="000000"/>
        </w:rPr>
        <w:t xml:space="preserve"> 1</w:t>
      </w:r>
      <w:r w:rsidR="00F77CA7">
        <w:rPr>
          <w:color w:val="000000"/>
        </w:rPr>
        <w:t>1</w:t>
      </w:r>
      <w:r w:rsidR="006F0690" w:rsidRPr="003B1D2D">
        <w:rPr>
          <w:color w:val="000000"/>
        </w:rPr>
        <w:t>,</w:t>
      </w:r>
      <w:r w:rsidR="00F77CA7">
        <w:rPr>
          <w:color w:val="000000"/>
        </w:rPr>
        <w:t>999</w:t>
      </w:r>
      <w:r w:rsidR="000A105C" w:rsidRPr="003B1D2D">
        <w:rPr>
          <w:color w:val="000000"/>
        </w:rPr>
        <w:t xml:space="preserve"> g/m</w:t>
      </w:r>
      <w:r w:rsidR="000A105C" w:rsidRPr="003B1D2D">
        <w:rPr>
          <w:color w:val="000000"/>
          <w:vertAlign w:val="superscript"/>
        </w:rPr>
        <w:t>2</w:t>
      </w:r>
      <w:r w:rsidR="006F0690" w:rsidRPr="003B1D2D">
        <w:rPr>
          <w:color w:val="000000"/>
        </w:rPr>
        <w:t xml:space="preserve">, SD </w:t>
      </w:r>
      <w:r w:rsidR="00B45D74">
        <w:rPr>
          <w:color w:val="000000"/>
        </w:rPr>
        <w:t>4,</w:t>
      </w:r>
      <w:r w:rsidR="00F77CA7">
        <w:rPr>
          <w:color w:val="000000"/>
        </w:rPr>
        <w:t>299</w:t>
      </w:r>
      <w:r w:rsidR="00504970" w:rsidRPr="003B1D2D">
        <w:rPr>
          <w:color w:val="000000"/>
        </w:rPr>
        <w:t>; uplands average</w:t>
      </w:r>
      <w:r w:rsidR="00F26B5E" w:rsidRPr="003B1D2D">
        <w:rPr>
          <w:color w:val="000000"/>
        </w:rPr>
        <w:t xml:space="preserve"> </w:t>
      </w:r>
      <w:r w:rsidR="000A105C" w:rsidRPr="003B1D2D">
        <w:rPr>
          <w:color w:val="000000"/>
        </w:rPr>
        <w:t>1</w:t>
      </w:r>
      <w:r w:rsidR="00F77CA7">
        <w:rPr>
          <w:color w:val="000000"/>
        </w:rPr>
        <w:t>2,975</w:t>
      </w:r>
      <w:r w:rsidR="000A105C" w:rsidRPr="003B1D2D">
        <w:rPr>
          <w:color w:val="000000"/>
        </w:rPr>
        <w:t xml:space="preserve"> g/m</w:t>
      </w:r>
      <w:r w:rsidR="000A105C" w:rsidRPr="003B1D2D">
        <w:rPr>
          <w:color w:val="000000"/>
          <w:vertAlign w:val="superscript"/>
        </w:rPr>
        <w:t>2</w:t>
      </w:r>
      <w:r w:rsidR="006F0690" w:rsidRPr="003B1D2D">
        <w:rPr>
          <w:color w:val="000000"/>
        </w:rPr>
        <w:t xml:space="preserve">, SD </w:t>
      </w:r>
      <w:r w:rsidR="00B45D74">
        <w:rPr>
          <w:color w:val="000000"/>
        </w:rPr>
        <w:t>2,075</w:t>
      </w:r>
      <w:r w:rsidR="00F26B5E" w:rsidRPr="003B1D2D">
        <w:rPr>
          <w:color w:val="000000"/>
        </w:rPr>
        <w:t>),</w:t>
      </w:r>
      <w:r w:rsidR="00DD394C" w:rsidRPr="003B1D2D">
        <w:rPr>
          <w:color w:val="000000"/>
        </w:rPr>
        <w:t xml:space="preserve"> </w:t>
      </w:r>
      <w:r w:rsidR="00113E16">
        <w:rPr>
          <w:color w:val="000000"/>
        </w:rPr>
        <w:t xml:space="preserve">that </w:t>
      </w:r>
      <w:r w:rsidR="00DD394C" w:rsidRPr="003B1D2D">
        <w:rPr>
          <w:color w:val="000000"/>
        </w:rPr>
        <w:t xml:space="preserve">total carbon </w:t>
      </w:r>
      <w:r w:rsidR="00113E16">
        <w:rPr>
          <w:color w:val="000000"/>
        </w:rPr>
        <w:t>was distributed differently</w:t>
      </w:r>
      <w:r w:rsidR="00DD394C" w:rsidRPr="003B1D2D">
        <w:rPr>
          <w:color w:val="000000"/>
        </w:rPr>
        <w:t xml:space="preserve">. </w:t>
      </w:r>
    </w:p>
    <w:p w14:paraId="48474D55" w14:textId="3CCCD9DF" w:rsidR="00F41B5A" w:rsidRPr="003B1D2D" w:rsidRDefault="00F41B5A" w:rsidP="001B16D2">
      <w:pPr>
        <w:pStyle w:val="Heading3"/>
      </w:pPr>
      <w:r w:rsidRPr="003B1D2D">
        <w:t xml:space="preserve">Aboveground </w:t>
      </w:r>
      <w:r w:rsidR="00D803D7">
        <w:t>Biomass</w:t>
      </w:r>
    </w:p>
    <w:p w14:paraId="75885A72" w14:textId="2AC07B1E" w:rsidR="00850135" w:rsidRPr="003B1D2D" w:rsidRDefault="00D803D7" w:rsidP="00250E87">
      <w:pPr>
        <w:suppressLineNumbers/>
        <w:spacing w:line="480" w:lineRule="auto"/>
      </w:pPr>
      <w:r>
        <w:rPr>
          <w:noProof/>
        </w:rPr>
        <w:drawing>
          <wp:inline distT="0" distB="0" distL="0" distR="0" wp14:anchorId="3540014B" wp14:editId="737E7A74">
            <wp:extent cx="5715000" cy="2540000"/>
            <wp:effectExtent l="0" t="0" r="0" b="0"/>
            <wp:docPr id="17" name="Picture 1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ox and whisker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15000" cy="2540000"/>
                    </a:xfrm>
                    <a:prstGeom prst="rect">
                      <a:avLst/>
                    </a:prstGeom>
                  </pic:spPr>
                </pic:pic>
              </a:graphicData>
            </a:graphic>
          </wp:inline>
        </w:drawing>
      </w:r>
    </w:p>
    <w:p w14:paraId="51E9B0B1" w14:textId="0C2A892A" w:rsidR="00250E87" w:rsidRPr="003B1D2D" w:rsidRDefault="00250E87" w:rsidP="00250E87">
      <w:pPr>
        <w:spacing w:line="480" w:lineRule="auto"/>
      </w:pPr>
      <w:r w:rsidRPr="003B1D2D">
        <w:rPr>
          <w:b/>
          <w:color w:val="000000"/>
        </w:rPr>
        <w:t xml:space="preserve">Figure </w:t>
      </w:r>
      <w:r w:rsidR="00394FF9" w:rsidRPr="003B1D2D">
        <w:rPr>
          <w:b/>
          <w:color w:val="000000"/>
        </w:rPr>
        <w:t>3</w:t>
      </w:r>
      <w:r w:rsidRPr="003B1D2D">
        <w:rPr>
          <w:b/>
          <w:color w:val="000000"/>
        </w:rPr>
        <w:t xml:space="preserve">. Aboveground </w:t>
      </w:r>
      <w:r w:rsidR="00BF5ABC">
        <w:rPr>
          <w:b/>
          <w:color w:val="000000"/>
        </w:rPr>
        <w:t>b</w:t>
      </w:r>
      <w:r w:rsidRPr="003B1D2D">
        <w:rPr>
          <w:b/>
          <w:color w:val="000000"/>
        </w:rPr>
        <w:t xml:space="preserve">iomass across reburn history and across pools. </w:t>
      </w:r>
    </w:p>
    <w:p w14:paraId="1893FAE8" w14:textId="54BC0AE8" w:rsidR="008E00ED" w:rsidRPr="004D039C" w:rsidRDefault="00643A83" w:rsidP="009F697F">
      <w:pPr>
        <w:spacing w:line="480" w:lineRule="auto"/>
        <w:ind w:firstLine="720"/>
        <w:rPr>
          <w:color w:val="4472C4" w:themeColor="accent1"/>
        </w:rPr>
      </w:pPr>
      <w:r w:rsidRPr="003B1D2D">
        <w:t>Upland mature plots contained greater aboveground biomass prior to burning, due to both greater overstory and coarse woody debris biomass</w:t>
      </w:r>
      <w:r w:rsidR="007B5DD6">
        <w:t xml:space="preserve"> (Fig</w:t>
      </w:r>
      <w:r w:rsidR="00666B4A">
        <w:t>.</w:t>
      </w:r>
      <w:r w:rsidR="007B5DD6">
        <w:t xml:space="preserve"> </w:t>
      </w:r>
      <w:del w:id="21" w:author="Katherine Hayes" w:date="2023-10-04T09:48:00Z">
        <w:r w:rsidR="007B5DD6" w:rsidDel="00C84A53">
          <w:delText>2</w:delText>
        </w:r>
      </w:del>
      <w:ins w:id="22" w:author="Katherine Hayes" w:date="2023-10-04T09:48:00Z">
        <w:r w:rsidR="00C84A53">
          <w:t>3</w:t>
        </w:r>
      </w:ins>
      <w:r w:rsidR="007B5DD6">
        <w:t>)</w:t>
      </w:r>
      <w:r w:rsidRPr="003B1D2D">
        <w:t xml:space="preserve">. </w:t>
      </w:r>
      <w:r w:rsidR="009F697F" w:rsidRPr="00033EA5">
        <w:rPr>
          <w:color w:val="000000" w:themeColor="text1"/>
        </w:rPr>
        <w:t xml:space="preserve">Coarse woody debris pools </w:t>
      </w:r>
      <w:r w:rsidR="004E492F">
        <w:rPr>
          <w:color w:val="000000" w:themeColor="text1"/>
        </w:rPr>
        <w:t xml:space="preserve">were </w:t>
      </w:r>
      <w:r w:rsidR="007B7333">
        <w:rPr>
          <w:color w:val="000000" w:themeColor="text1"/>
        </w:rPr>
        <w:t>relatively similar between mature and once-burned sites</w:t>
      </w:r>
      <w:r w:rsidR="009F697F" w:rsidRPr="00033EA5">
        <w:rPr>
          <w:color w:val="000000" w:themeColor="text1"/>
        </w:rPr>
        <w:t xml:space="preserve"> but w</w:t>
      </w:r>
      <w:r w:rsidR="004E492F">
        <w:rPr>
          <w:color w:val="000000" w:themeColor="text1"/>
        </w:rPr>
        <w:t>ere</w:t>
      </w:r>
      <w:r w:rsidR="007B7333">
        <w:rPr>
          <w:color w:val="000000" w:themeColor="text1"/>
        </w:rPr>
        <w:t xml:space="preserve"> smaller in twice-burned sites </w:t>
      </w:r>
      <w:r w:rsidRPr="00033EA5">
        <w:rPr>
          <w:color w:val="000000" w:themeColor="text1"/>
        </w:rPr>
        <w:t>(</w:t>
      </w:r>
      <w:r w:rsidR="004E492F">
        <w:rPr>
          <w:color w:val="000000" w:themeColor="text1"/>
        </w:rPr>
        <w:t xml:space="preserve">decreasing on </w:t>
      </w:r>
      <w:r w:rsidR="0013655E">
        <w:rPr>
          <w:color w:val="000000" w:themeColor="text1"/>
        </w:rPr>
        <w:t xml:space="preserve">average </w:t>
      </w:r>
      <w:r w:rsidR="00FB7B42">
        <w:rPr>
          <w:color w:val="000000" w:themeColor="text1"/>
        </w:rPr>
        <w:t>27%</w:t>
      </w:r>
      <w:r w:rsidRPr="00033EA5">
        <w:rPr>
          <w:color w:val="000000" w:themeColor="text1"/>
        </w:rPr>
        <w:t>)</w:t>
      </w:r>
      <w:r w:rsidR="009F697F" w:rsidRPr="00033EA5">
        <w:rPr>
          <w:color w:val="000000" w:themeColor="text1"/>
        </w:rPr>
        <w:t>.</w:t>
      </w:r>
      <w:r w:rsidRPr="00033EA5">
        <w:rPr>
          <w:color w:val="000000" w:themeColor="text1"/>
        </w:rPr>
        <w:t xml:space="preserve"> </w:t>
      </w:r>
      <w:r w:rsidR="00FB7B42">
        <w:rPr>
          <w:color w:val="000000" w:themeColor="text1"/>
        </w:rPr>
        <w:t xml:space="preserve">Higher </w:t>
      </w:r>
      <w:r w:rsidRPr="00033EA5">
        <w:rPr>
          <w:color w:val="000000" w:themeColor="text1"/>
        </w:rPr>
        <w:t xml:space="preserve">coarse woody debris in </w:t>
      </w:r>
      <w:r w:rsidR="00FB7B42">
        <w:rPr>
          <w:color w:val="000000" w:themeColor="text1"/>
        </w:rPr>
        <w:t xml:space="preserve">some </w:t>
      </w:r>
      <w:r w:rsidRPr="00033EA5">
        <w:rPr>
          <w:color w:val="000000" w:themeColor="text1"/>
        </w:rPr>
        <w:t xml:space="preserve">upland thrice-burned plots </w:t>
      </w:r>
      <w:r w:rsidR="00400BAD">
        <w:rPr>
          <w:color w:val="000000" w:themeColor="text1"/>
        </w:rPr>
        <w:t>was associated with</w:t>
      </w:r>
      <w:r w:rsidRPr="00033EA5">
        <w:rPr>
          <w:color w:val="000000" w:themeColor="text1"/>
        </w:rPr>
        <w:t xml:space="preserve"> greater aboveground biomass overall </w:t>
      </w:r>
      <w:r w:rsidR="00FB7B42">
        <w:rPr>
          <w:color w:val="000000" w:themeColor="text1"/>
        </w:rPr>
        <w:t xml:space="preserve">in the </w:t>
      </w:r>
      <w:r w:rsidRPr="00033EA5">
        <w:rPr>
          <w:color w:val="000000" w:themeColor="text1"/>
        </w:rPr>
        <w:t>three fire</w:t>
      </w:r>
      <w:r w:rsidR="00FB7B42">
        <w:rPr>
          <w:color w:val="000000" w:themeColor="text1"/>
        </w:rPr>
        <w:t xml:space="preserve"> sites </w:t>
      </w:r>
      <w:r w:rsidRPr="00033EA5">
        <w:rPr>
          <w:color w:val="000000" w:themeColor="text1"/>
        </w:rPr>
        <w:t xml:space="preserve">compared to two. </w:t>
      </w:r>
      <w:r w:rsidR="00394FF9" w:rsidRPr="00033EA5">
        <w:rPr>
          <w:color w:val="000000" w:themeColor="text1"/>
        </w:rPr>
        <w:t>Across both sites, u</w:t>
      </w:r>
      <w:r w:rsidR="009F697F" w:rsidRPr="00033EA5">
        <w:rPr>
          <w:color w:val="000000" w:themeColor="text1"/>
        </w:rPr>
        <w:t>nderstory biomass was the smallest carbon pool and did not appear to shift with reburning (</w:t>
      </w:r>
      <w:r w:rsidR="004E492F">
        <w:rPr>
          <w:color w:val="000000" w:themeColor="text1"/>
        </w:rPr>
        <w:t xml:space="preserve">understory biomass was an </w:t>
      </w:r>
      <w:r w:rsidR="009F697F" w:rsidRPr="00033EA5">
        <w:rPr>
          <w:color w:val="000000" w:themeColor="text1"/>
        </w:rPr>
        <w:t xml:space="preserve">average of .09% of total carbon in unburned plots </w:t>
      </w:r>
      <w:r w:rsidR="004E492F">
        <w:rPr>
          <w:color w:val="000000" w:themeColor="text1"/>
        </w:rPr>
        <w:t xml:space="preserve">and averaged </w:t>
      </w:r>
      <w:r w:rsidR="009F697F" w:rsidRPr="00033EA5">
        <w:rPr>
          <w:color w:val="000000" w:themeColor="text1"/>
        </w:rPr>
        <w:t xml:space="preserve">0.46% in thrice-burned plots).  </w:t>
      </w:r>
    </w:p>
    <w:p w14:paraId="3865653D" w14:textId="0B1FD6E1" w:rsidR="00F41B5A" w:rsidRPr="003B1D2D" w:rsidRDefault="00F41B5A" w:rsidP="00BC3F9F">
      <w:pPr>
        <w:pStyle w:val="Heading3"/>
      </w:pPr>
      <w:r w:rsidRPr="003B1D2D">
        <w:lastRenderedPageBreak/>
        <w:t>Soil Carbon</w:t>
      </w:r>
    </w:p>
    <w:p w14:paraId="56AD76F6" w14:textId="519442A0" w:rsidR="00D6728A" w:rsidRPr="003B1D2D" w:rsidRDefault="009B1499" w:rsidP="00FF4F1B">
      <w:pPr>
        <w:suppressLineNumbers/>
        <w:spacing w:line="480" w:lineRule="auto"/>
        <w:rPr>
          <w:color w:val="000000"/>
        </w:rPr>
      </w:pPr>
      <w:r w:rsidRPr="003B1D2D">
        <w:rPr>
          <w:noProof/>
          <w:color w:val="000000"/>
        </w:rPr>
        <w:drawing>
          <wp:inline distT="0" distB="0" distL="0" distR="0" wp14:anchorId="3FCCDEC0" wp14:editId="1D974652">
            <wp:extent cx="5397500" cy="2222500"/>
            <wp:effectExtent l="0" t="0" r="0" b="0"/>
            <wp:docPr id="3" name="Picture 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ox and whisker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397500" cy="2222500"/>
                    </a:xfrm>
                    <a:prstGeom prst="rect">
                      <a:avLst/>
                    </a:prstGeom>
                  </pic:spPr>
                </pic:pic>
              </a:graphicData>
            </a:graphic>
          </wp:inline>
        </w:drawing>
      </w:r>
    </w:p>
    <w:p w14:paraId="37C13A05" w14:textId="38129F21" w:rsidR="00A37366" w:rsidRPr="003B1D2D" w:rsidRDefault="00A37366" w:rsidP="00FF4F1B">
      <w:pPr>
        <w:spacing w:line="480" w:lineRule="auto"/>
        <w:rPr>
          <w:b/>
          <w:color w:val="000000"/>
        </w:rPr>
      </w:pPr>
      <w:r w:rsidRPr="003B1D2D">
        <w:rPr>
          <w:b/>
          <w:color w:val="000000"/>
        </w:rPr>
        <w:t xml:space="preserve">Figure </w:t>
      </w:r>
      <w:r w:rsidR="00394FF9" w:rsidRPr="003B1D2D">
        <w:rPr>
          <w:b/>
          <w:color w:val="000000"/>
        </w:rPr>
        <w:t>4</w:t>
      </w:r>
      <w:r w:rsidRPr="003B1D2D">
        <w:rPr>
          <w:b/>
          <w:color w:val="000000"/>
        </w:rPr>
        <w:t xml:space="preserve">. Carbon abundance of mineral (A) and organic (B) soil layers across reburn history and between sites. </w:t>
      </w:r>
    </w:p>
    <w:p w14:paraId="0E6F5D12" w14:textId="52FC3C29" w:rsidR="00394FF9" w:rsidRPr="003B1D2D" w:rsidRDefault="0013655E" w:rsidP="00124242">
      <w:pPr>
        <w:spacing w:line="480" w:lineRule="auto"/>
        <w:ind w:firstLine="720"/>
      </w:pPr>
      <w:r>
        <w:t>Generally, soil organic layers contain more carbon than mineral soil</w:t>
      </w:r>
      <w:ins w:id="23" w:author="Katherine Hayes" w:date="2023-10-04T09:58:00Z">
        <w:r w:rsidR="00C84A53">
          <w:t xml:space="preserve"> in</w:t>
        </w:r>
      </w:ins>
      <w:ins w:id="24" w:author="Katherine Hayes" w:date="2023-10-04T10:03:00Z">
        <w:r w:rsidR="00937226">
          <w:t xml:space="preserve"> black spruce</w:t>
        </w:r>
      </w:ins>
      <w:ins w:id="25" w:author="Katherine Hayes" w:date="2023-10-04T09:58:00Z">
        <w:r w:rsidR="00C84A53">
          <w:t xml:space="preserve"> b</w:t>
        </w:r>
      </w:ins>
      <w:ins w:id="26" w:author="Katherine Hayes" w:date="2023-10-04T09:59:00Z">
        <w:r w:rsidR="00C84A53">
          <w:t>oreal forests (</w:t>
        </w:r>
        <w:proofErr w:type="spellStart"/>
        <w:r w:rsidR="00C84A53">
          <w:t>Rapalee</w:t>
        </w:r>
        <w:proofErr w:type="spellEnd"/>
        <w:r w:rsidR="00C84A53">
          <w:t xml:space="preserve"> </w:t>
        </w:r>
        <w:r w:rsidR="00937226">
          <w:t xml:space="preserve">et al. </w:t>
        </w:r>
        <w:r w:rsidR="00C84A53">
          <w:t>1998</w:t>
        </w:r>
      </w:ins>
      <w:ins w:id="27" w:author="Katherine Hayes" w:date="2023-10-04T10:03:00Z">
        <w:r w:rsidR="00937226">
          <w:t xml:space="preserve">, </w:t>
        </w:r>
      </w:ins>
      <w:proofErr w:type="spellStart"/>
      <w:ins w:id="28" w:author="Katherine Hayes" w:date="2023-10-04T11:05:00Z">
        <w:r w:rsidR="00937226">
          <w:t>Laganiere</w:t>
        </w:r>
        <w:proofErr w:type="spellEnd"/>
        <w:r w:rsidR="00937226">
          <w:t xml:space="preserve"> et al. 2013</w:t>
        </w:r>
      </w:ins>
      <w:ins w:id="29" w:author="Katherine Hayes" w:date="2023-10-04T09:59:00Z">
        <w:r w:rsidR="00C84A53">
          <w:t>)</w:t>
        </w:r>
      </w:ins>
      <w:r>
        <w:t xml:space="preserve">. </w:t>
      </w:r>
      <w:r w:rsidR="00113E16">
        <w:rPr>
          <w:color w:val="000000"/>
        </w:rPr>
        <w:t>Carbon</w:t>
      </w:r>
      <w:r w:rsidR="00113E16" w:rsidRPr="003B1D2D">
        <w:rPr>
          <w:color w:val="000000"/>
        </w:rPr>
        <w:t xml:space="preserve"> in </w:t>
      </w:r>
      <w:r w:rsidR="00113E16">
        <w:rPr>
          <w:color w:val="000000"/>
        </w:rPr>
        <w:t>mature plots in both locations</w:t>
      </w:r>
      <w:r w:rsidR="00113E16" w:rsidRPr="003B1D2D">
        <w:rPr>
          <w:color w:val="000000"/>
        </w:rPr>
        <w:t xml:space="preserve"> was primarily </w:t>
      </w:r>
      <w:r w:rsidR="00113E16">
        <w:rPr>
          <w:color w:val="000000"/>
        </w:rPr>
        <w:t xml:space="preserve">stored as </w:t>
      </w:r>
      <w:r w:rsidR="00113E16" w:rsidRPr="003B1D2D">
        <w:rPr>
          <w:color w:val="000000"/>
        </w:rPr>
        <w:t>soil carbon (</w:t>
      </w:r>
      <w:r w:rsidR="00113E16">
        <w:rPr>
          <w:color w:val="000000"/>
        </w:rPr>
        <w:t>soil carbon was 39</w:t>
      </w:r>
      <w:r w:rsidR="00113E16" w:rsidRPr="003B1D2D">
        <w:rPr>
          <w:color w:val="000000"/>
        </w:rPr>
        <w:t>%</w:t>
      </w:r>
      <w:r w:rsidR="00113E16">
        <w:rPr>
          <w:color w:val="000000"/>
        </w:rPr>
        <w:t xml:space="preserve"> of total carbon on average in uplands, 54% in lowlands). </w:t>
      </w:r>
      <w:r w:rsidR="00ED23FD" w:rsidRPr="003B1D2D">
        <w:t>Trends in mineral and organic soil carbon pool</w:t>
      </w:r>
      <w:r w:rsidR="002C6C26" w:rsidRPr="003B1D2D">
        <w:t xml:space="preserve"> size</w:t>
      </w:r>
      <w:r w:rsidR="00ED23FD" w:rsidRPr="003B1D2D">
        <w:t xml:space="preserve"> differ</w:t>
      </w:r>
      <w:r w:rsidR="004E492F">
        <w:t>ed</w:t>
      </w:r>
      <w:r w:rsidR="00ED23FD" w:rsidRPr="003B1D2D">
        <w:t xml:space="preserve"> between </w:t>
      </w:r>
      <w:r w:rsidR="002C6C26" w:rsidRPr="003B1D2D">
        <w:t>lowland and upland sites</w:t>
      </w:r>
      <w:r w:rsidR="001A57AD" w:rsidRPr="003B1D2D">
        <w:t xml:space="preserve"> (Fig. 4)</w:t>
      </w:r>
      <w:r w:rsidR="00ED23FD" w:rsidRPr="003B1D2D">
        <w:t xml:space="preserve">. Organic </w:t>
      </w:r>
      <w:r w:rsidR="00394FF9" w:rsidRPr="003B1D2D">
        <w:t xml:space="preserve">layer </w:t>
      </w:r>
      <w:r w:rsidR="00ED23FD" w:rsidRPr="003B1D2D">
        <w:t xml:space="preserve">soil carbon </w:t>
      </w:r>
      <w:r w:rsidR="004E492F">
        <w:t xml:space="preserve">was lower </w:t>
      </w:r>
      <w:r w:rsidR="002C6C26" w:rsidRPr="003B1D2D">
        <w:t xml:space="preserve">in </w:t>
      </w:r>
      <w:r w:rsidR="004E492F">
        <w:t xml:space="preserve">reburned plots in </w:t>
      </w:r>
      <w:r w:rsidR="002C6C26" w:rsidRPr="003B1D2D">
        <w:t xml:space="preserve">both locations, but </w:t>
      </w:r>
      <w:r w:rsidR="00884810">
        <w:t>particularly lower in</w:t>
      </w:r>
      <w:r w:rsidR="002C6C26" w:rsidRPr="003B1D2D">
        <w:t xml:space="preserve"> upland stands </w:t>
      </w:r>
      <w:r w:rsidR="001A57AD" w:rsidRPr="003B1D2D">
        <w:t>(Fig. 4A)</w:t>
      </w:r>
      <w:r w:rsidR="00643A83" w:rsidRPr="003B1D2D">
        <w:t xml:space="preserve">. Estimates of </w:t>
      </w:r>
      <w:r w:rsidR="001A57AD" w:rsidRPr="003B1D2D">
        <w:t xml:space="preserve">soil organic layer carbon </w:t>
      </w:r>
      <w:r w:rsidR="00FB7B42">
        <w:t>were higher</w:t>
      </w:r>
      <w:r w:rsidR="00FB7B42" w:rsidRPr="003B1D2D">
        <w:t xml:space="preserve"> </w:t>
      </w:r>
      <w:r w:rsidR="001A57AD" w:rsidRPr="003B1D2D">
        <w:t xml:space="preserve">in lowlands after two fires to levels similar to mature plots (average </w:t>
      </w:r>
      <w:r>
        <w:t>5,546</w:t>
      </w:r>
      <w:r w:rsidR="001A57AD" w:rsidRPr="003B1D2D">
        <w:t xml:space="preserve"> </w:t>
      </w:r>
      <w:r w:rsidRPr="0013655E">
        <w:rPr>
          <w:bCs/>
          <w:color w:val="000000"/>
        </w:rPr>
        <w:t>g/m</w:t>
      </w:r>
      <w:r w:rsidRPr="0013655E">
        <w:rPr>
          <w:bCs/>
          <w:color w:val="000000"/>
          <w:vertAlign w:val="superscript"/>
        </w:rPr>
        <w:t>2</w:t>
      </w:r>
      <w:r w:rsidR="001A57AD" w:rsidRPr="003B1D2D">
        <w:t xml:space="preserve"> </w:t>
      </w:r>
      <w:r>
        <w:t xml:space="preserve">in twice-burned plots </w:t>
      </w:r>
      <w:r w:rsidR="001A57AD" w:rsidRPr="003B1D2D">
        <w:t xml:space="preserve">vs </w:t>
      </w:r>
      <w:r>
        <w:t>4,880</w:t>
      </w:r>
      <w:r w:rsidR="001A57AD" w:rsidRPr="003B1D2D">
        <w:t xml:space="preserve"> </w:t>
      </w:r>
      <w:r w:rsidRPr="0013655E">
        <w:rPr>
          <w:bCs/>
          <w:color w:val="000000"/>
        </w:rPr>
        <w:t>g/m</w:t>
      </w:r>
      <w:r w:rsidRPr="0013655E">
        <w:rPr>
          <w:bCs/>
          <w:color w:val="000000"/>
          <w:vertAlign w:val="superscript"/>
        </w:rPr>
        <w:t>2</w:t>
      </w:r>
      <w:r w:rsidR="001A57AD" w:rsidRPr="003B1D2D">
        <w:t xml:space="preserve"> in unburned plots). </w:t>
      </w:r>
      <w:r w:rsidR="00FB7B42">
        <w:t xml:space="preserve">In </w:t>
      </w:r>
      <w:r w:rsidR="008B614E">
        <w:t>three fire</w:t>
      </w:r>
      <w:r w:rsidR="00FB7B42">
        <w:t xml:space="preserve"> plots</w:t>
      </w:r>
      <w:r w:rsidR="001A57AD" w:rsidRPr="003B1D2D">
        <w:t xml:space="preserve">, organic soil layer </w:t>
      </w:r>
      <w:r w:rsidR="00314FD5">
        <w:t>was</w:t>
      </w:r>
      <w:r w:rsidR="001A57AD" w:rsidRPr="003B1D2D">
        <w:t xml:space="preserve"> consumed altogether</w:t>
      </w:r>
      <w:r w:rsidR="008B614E">
        <w:t xml:space="preserve"> </w:t>
      </w:r>
      <w:r w:rsidR="008B614E" w:rsidRPr="003B1D2D">
        <w:t>in some plots</w:t>
      </w:r>
      <w:r>
        <w:t xml:space="preserve"> (soil organic layers in uplands contain</w:t>
      </w:r>
      <w:r w:rsidR="00314FD5">
        <w:t>ed</w:t>
      </w:r>
      <w:r>
        <w:t xml:space="preserve"> </w:t>
      </w:r>
      <w:del w:id="30" w:author="Katherine Hayes" w:date="2023-10-04T11:24:00Z">
        <w:r w:rsidR="008B614E" w:rsidDel="00C86719">
          <w:delText xml:space="preserve">twice </w:delText>
        </w:r>
      </w:del>
      <w:ins w:id="31" w:author="Katherine Hayes" w:date="2023-10-04T11:24:00Z">
        <w:r w:rsidR="00C86719">
          <w:t>tw</w:t>
        </w:r>
        <w:r w:rsidR="00C86719">
          <w:t>o times</w:t>
        </w:r>
        <w:r w:rsidR="00C86719">
          <w:t xml:space="preserve"> </w:t>
        </w:r>
      </w:ins>
      <w:r>
        <w:t xml:space="preserve">less carbon on average than corresponding mineral soils – </w:t>
      </w:r>
      <w:r w:rsidR="008B614E">
        <w:t>874</w:t>
      </w:r>
      <w:r>
        <w:t xml:space="preserve"> </w:t>
      </w:r>
      <w:r w:rsidRPr="0013655E">
        <w:rPr>
          <w:bCs/>
          <w:color w:val="000000"/>
        </w:rPr>
        <w:t>g/m</w:t>
      </w:r>
      <w:r w:rsidRPr="0013655E">
        <w:rPr>
          <w:bCs/>
          <w:color w:val="000000"/>
          <w:vertAlign w:val="superscript"/>
        </w:rPr>
        <w:t>2</w:t>
      </w:r>
      <w:r w:rsidR="008B614E">
        <w:rPr>
          <w:bCs/>
          <w:color w:val="000000"/>
        </w:rPr>
        <w:t xml:space="preserve"> in organic</w:t>
      </w:r>
      <w:r w:rsidR="008B614E">
        <w:rPr>
          <w:bCs/>
          <w:color w:val="000000"/>
          <w:vertAlign w:val="superscript"/>
        </w:rPr>
        <w:t xml:space="preserve"> </w:t>
      </w:r>
      <w:r w:rsidR="008B614E">
        <w:t xml:space="preserve">vs 1,707 </w:t>
      </w:r>
      <w:r w:rsidR="008B614E" w:rsidRPr="0013655E">
        <w:rPr>
          <w:bCs/>
          <w:color w:val="000000"/>
        </w:rPr>
        <w:t>g/m</w:t>
      </w:r>
      <w:r w:rsidR="008B614E" w:rsidRPr="0013655E">
        <w:rPr>
          <w:bCs/>
          <w:color w:val="000000"/>
          <w:vertAlign w:val="superscript"/>
        </w:rPr>
        <w:t>2</w:t>
      </w:r>
      <w:r w:rsidR="008B614E">
        <w:rPr>
          <w:bCs/>
          <w:color w:val="000000"/>
          <w:vertAlign w:val="superscript"/>
        </w:rPr>
        <w:t xml:space="preserve"> </w:t>
      </w:r>
      <w:r w:rsidR="008B614E">
        <w:t xml:space="preserve">in mineral). </w:t>
      </w:r>
      <w:r w:rsidR="001A57AD" w:rsidRPr="003B1D2D">
        <w:t xml:space="preserve"> </w:t>
      </w:r>
    </w:p>
    <w:p w14:paraId="51844819" w14:textId="08EAB810" w:rsidR="00BE4B21" w:rsidRPr="003B1D2D" w:rsidRDefault="009B1499" w:rsidP="00400742">
      <w:pPr>
        <w:spacing w:line="480" w:lineRule="auto"/>
        <w:rPr>
          <w:i/>
          <w:iCs/>
          <w:color w:val="000000"/>
        </w:rPr>
      </w:pPr>
      <w:r w:rsidRPr="003B1D2D">
        <w:rPr>
          <w:i/>
          <w:iCs/>
        </w:rPr>
        <w:t>R</w:t>
      </w:r>
      <w:r w:rsidR="008B614E">
        <w:rPr>
          <w:i/>
          <w:iCs/>
          <w:color w:val="000000"/>
        </w:rPr>
        <w:t>2</w:t>
      </w:r>
      <w:r w:rsidRPr="003B1D2D">
        <w:rPr>
          <w:i/>
          <w:iCs/>
          <w:color w:val="000000"/>
        </w:rPr>
        <w:t>.</w:t>
      </w:r>
      <w:r w:rsidR="00BE4B21" w:rsidRPr="003B1D2D">
        <w:rPr>
          <w:i/>
          <w:iCs/>
          <w:color w:val="000000"/>
        </w:rPr>
        <w:t xml:space="preserve"> </w:t>
      </w:r>
      <w:r w:rsidRPr="003B1D2D">
        <w:rPr>
          <w:i/>
          <w:iCs/>
          <w:color w:val="000000"/>
        </w:rPr>
        <w:t>W</w:t>
      </w:r>
      <w:r w:rsidR="00BE4B21" w:rsidRPr="003B1D2D">
        <w:rPr>
          <w:i/>
          <w:iCs/>
          <w:color w:val="000000"/>
        </w:rPr>
        <w:t>hat are the effects of species composition, regeneration density, and cumulative severity on the abundance of aboveground and soil carbon in reburned stands?</w:t>
      </w:r>
    </w:p>
    <w:p w14:paraId="4598471A" w14:textId="5033083C" w:rsidR="00D6728A" w:rsidRPr="003B1D2D" w:rsidRDefault="00D1309D" w:rsidP="00FF4F1B">
      <w:pPr>
        <w:suppressLineNumbers/>
        <w:spacing w:line="480" w:lineRule="auto"/>
        <w:rPr>
          <w:b/>
        </w:rPr>
      </w:pPr>
      <w:r w:rsidRPr="003B1D2D">
        <w:rPr>
          <w:b/>
          <w:noProof/>
        </w:rPr>
        <w:lastRenderedPageBreak/>
        <w:drawing>
          <wp:inline distT="0" distB="0" distL="0" distR="0" wp14:anchorId="50CFCE05" wp14:editId="488878B7">
            <wp:extent cx="5943600" cy="1485900"/>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2872724E" w14:textId="6F502A1D" w:rsidR="003227A8" w:rsidRPr="003B1D2D" w:rsidRDefault="00184578" w:rsidP="00464265">
      <w:pPr>
        <w:spacing w:line="480" w:lineRule="auto"/>
        <w:rPr>
          <w:b/>
        </w:rPr>
      </w:pPr>
      <w:r w:rsidRPr="003B1D2D">
        <w:rPr>
          <w:b/>
        </w:rPr>
        <w:t>Fig</w:t>
      </w:r>
      <w:r w:rsidR="00563A48" w:rsidRPr="003B1D2D">
        <w:rPr>
          <w:b/>
        </w:rPr>
        <w:t>ure</w:t>
      </w:r>
      <w:r w:rsidRPr="003B1D2D">
        <w:rPr>
          <w:b/>
        </w:rPr>
        <w:t xml:space="preserve"> </w:t>
      </w:r>
      <w:r w:rsidR="00200C1B">
        <w:rPr>
          <w:b/>
        </w:rPr>
        <w:t>5</w:t>
      </w:r>
      <w:r w:rsidRPr="003B1D2D">
        <w:rPr>
          <w:b/>
        </w:rPr>
        <w:t xml:space="preserve">. Posterior </w:t>
      </w:r>
      <w:r w:rsidR="00FE43BE" w:rsidRPr="003B1D2D">
        <w:rPr>
          <w:b/>
        </w:rPr>
        <w:t xml:space="preserve">density </w:t>
      </w:r>
      <w:r w:rsidRPr="003B1D2D">
        <w:rPr>
          <w:b/>
        </w:rPr>
        <w:t>distributions</w:t>
      </w:r>
      <w:r w:rsidR="00FE43BE" w:rsidRPr="003B1D2D">
        <w:rPr>
          <w:b/>
        </w:rPr>
        <w:t xml:space="preserve"> for site-level variable coefficients within </w:t>
      </w:r>
      <w:r w:rsidR="00E06104">
        <w:rPr>
          <w:b/>
        </w:rPr>
        <w:t>u</w:t>
      </w:r>
      <w:r w:rsidR="00FE43BE" w:rsidRPr="003B1D2D">
        <w:rPr>
          <w:b/>
        </w:rPr>
        <w:t xml:space="preserve">pland and </w:t>
      </w:r>
      <w:r w:rsidR="00E06104">
        <w:rPr>
          <w:b/>
        </w:rPr>
        <w:t>l</w:t>
      </w:r>
      <w:r w:rsidR="00FE43BE" w:rsidRPr="003B1D2D">
        <w:rPr>
          <w:b/>
        </w:rPr>
        <w:t>owland</w:t>
      </w:r>
      <w:r w:rsidR="00E06104">
        <w:rPr>
          <w:b/>
        </w:rPr>
        <w:t xml:space="preserve"> field sites</w:t>
      </w:r>
      <w:r w:rsidR="00FE43BE" w:rsidRPr="003B1D2D">
        <w:rPr>
          <w:b/>
        </w:rPr>
        <w:t>. Center line indicates</w:t>
      </w:r>
      <w:r w:rsidRPr="003B1D2D">
        <w:rPr>
          <w:b/>
        </w:rPr>
        <w:t xml:space="preserve"> median</w:t>
      </w:r>
      <w:r w:rsidR="00FE43BE" w:rsidRPr="003B1D2D">
        <w:rPr>
          <w:b/>
        </w:rPr>
        <w:t>, ridge</w:t>
      </w:r>
      <w:r w:rsidR="00124242" w:rsidRPr="003B1D2D">
        <w:rPr>
          <w:b/>
        </w:rPr>
        <w:t xml:space="preserve"> lines mark the edges of a 95</w:t>
      </w:r>
      <w:r w:rsidR="00FE43BE" w:rsidRPr="003B1D2D">
        <w:rPr>
          <w:b/>
        </w:rPr>
        <w:t>% interval.</w:t>
      </w:r>
      <w:r w:rsidRPr="003B1D2D">
        <w:rPr>
          <w:b/>
        </w:rPr>
        <w:t xml:space="preserve"> </w:t>
      </w:r>
      <w:r w:rsidR="00FE43BE" w:rsidRPr="003B1D2D">
        <w:rPr>
          <w:b/>
        </w:rPr>
        <w:t xml:space="preserve"> Coefficients are z-scores, scaled to values between 0 and 1</w:t>
      </w:r>
      <w:r w:rsidR="00124242" w:rsidRPr="003B1D2D">
        <w:rPr>
          <w:b/>
        </w:rPr>
        <w:t xml:space="preserve"> – thus posterior estimates occur within the same range</w:t>
      </w:r>
      <w:r w:rsidR="00FE43BE" w:rsidRPr="003B1D2D">
        <w:rPr>
          <w:b/>
        </w:rPr>
        <w:t>.</w:t>
      </w:r>
      <w:r w:rsidR="00BD541C" w:rsidRPr="003B1D2D">
        <w:rPr>
          <w:b/>
        </w:rPr>
        <w:t xml:space="preserve"> (A) </w:t>
      </w:r>
      <w:r w:rsidR="00563A48" w:rsidRPr="003B1D2D">
        <w:rPr>
          <w:b/>
        </w:rPr>
        <w:t>P</w:t>
      </w:r>
      <w:r w:rsidR="00BD541C" w:rsidRPr="003B1D2D">
        <w:rPr>
          <w:b/>
        </w:rPr>
        <w:t xml:space="preserve">osterior density distribution for aboveground live biomass model. (B) Posterior density distribution for soil carbon model. </w:t>
      </w:r>
    </w:p>
    <w:p w14:paraId="3D4BF93F" w14:textId="59AF0CCF" w:rsidR="00313721" w:rsidRPr="003B1D2D" w:rsidRDefault="00313721" w:rsidP="00BD06AE">
      <w:pPr>
        <w:spacing w:line="480" w:lineRule="auto"/>
        <w:ind w:firstLine="720"/>
        <w:rPr>
          <w:bCs/>
        </w:rPr>
      </w:pPr>
      <w:r w:rsidRPr="003B1D2D">
        <w:rPr>
          <w:bCs/>
        </w:rPr>
        <w:t xml:space="preserve">The effects of tree density, soil organic layer depth and deciduous basal area </w:t>
      </w:r>
      <w:r w:rsidR="00400742" w:rsidRPr="003B1D2D">
        <w:rPr>
          <w:bCs/>
        </w:rPr>
        <w:t xml:space="preserve">on </w:t>
      </w:r>
      <w:r w:rsidR="001A57AD" w:rsidRPr="003B1D2D">
        <w:rPr>
          <w:bCs/>
        </w:rPr>
        <w:t xml:space="preserve">carbon followed similar trends across aboveground and soil </w:t>
      </w:r>
      <w:r w:rsidR="008C64B4" w:rsidRPr="003B1D2D">
        <w:rPr>
          <w:bCs/>
        </w:rPr>
        <w:t>pools but</w:t>
      </w:r>
      <w:r w:rsidR="00400742" w:rsidRPr="003B1D2D">
        <w:rPr>
          <w:bCs/>
        </w:rPr>
        <w:t xml:space="preserve"> </w:t>
      </w:r>
      <w:r w:rsidRPr="003B1D2D">
        <w:rPr>
          <w:bCs/>
        </w:rPr>
        <w:t>differed between sites</w:t>
      </w:r>
      <w:r w:rsidR="00563A48" w:rsidRPr="003B1D2D">
        <w:rPr>
          <w:bCs/>
        </w:rPr>
        <w:t xml:space="preserve"> (Fig. </w:t>
      </w:r>
      <w:r w:rsidR="00314FD5">
        <w:rPr>
          <w:bCs/>
        </w:rPr>
        <w:t>5</w:t>
      </w:r>
      <w:r w:rsidR="00563A48" w:rsidRPr="003B1D2D">
        <w:rPr>
          <w:bCs/>
        </w:rPr>
        <w:t>)</w:t>
      </w:r>
      <w:r w:rsidRPr="003B1D2D">
        <w:rPr>
          <w:bCs/>
        </w:rPr>
        <w:t xml:space="preserve">. </w:t>
      </w:r>
      <w:r w:rsidR="001A57AD" w:rsidRPr="003B1D2D">
        <w:rPr>
          <w:bCs/>
        </w:rPr>
        <w:t>Soil organic layer depth</w:t>
      </w:r>
      <w:r w:rsidRPr="003B1D2D">
        <w:rPr>
          <w:bCs/>
        </w:rPr>
        <w:t xml:space="preserve"> displayed the strongest positive effect size in </w:t>
      </w:r>
      <w:r w:rsidR="001A57AD" w:rsidRPr="003B1D2D">
        <w:rPr>
          <w:bCs/>
        </w:rPr>
        <w:t>both sites and both pools, but particularly in lowland plots</w:t>
      </w:r>
      <w:r w:rsidR="008B614E">
        <w:rPr>
          <w:bCs/>
        </w:rPr>
        <w:t xml:space="preserve">. </w:t>
      </w:r>
      <w:r w:rsidR="00077DE9" w:rsidRPr="003B1D2D">
        <w:rPr>
          <w:bCs/>
        </w:rPr>
        <w:t xml:space="preserve">Tree density had negative effects on aboveground </w:t>
      </w:r>
      <w:r w:rsidR="00077DE9">
        <w:rPr>
          <w:bCs/>
        </w:rPr>
        <w:t xml:space="preserve">biomass and </w:t>
      </w:r>
      <w:r w:rsidR="001A57AD" w:rsidRPr="003B1D2D">
        <w:rPr>
          <w:bCs/>
        </w:rPr>
        <w:t>soil carbon in uplands</w:t>
      </w:r>
      <w:r w:rsidR="008C64B4" w:rsidRPr="003B1D2D">
        <w:rPr>
          <w:bCs/>
        </w:rPr>
        <w:t xml:space="preserve">, but no apparent effect on lowland soil carbon (median centered around 0) and a slight positive effect on lowland aboveground biomass. Deciduous basal area </w:t>
      </w:r>
      <w:r w:rsidR="005D5716">
        <w:rPr>
          <w:bCs/>
        </w:rPr>
        <w:t>was not</w:t>
      </w:r>
      <w:r w:rsidR="008C64B4" w:rsidRPr="003B1D2D">
        <w:rPr>
          <w:bCs/>
        </w:rPr>
        <w:t xml:space="preserve"> a strong predictor of either pool of lowland carbon</w:t>
      </w:r>
      <w:r w:rsidR="005D5716">
        <w:rPr>
          <w:bCs/>
        </w:rPr>
        <w:t>;</w:t>
      </w:r>
      <w:r w:rsidR="008C64B4" w:rsidRPr="003B1D2D">
        <w:rPr>
          <w:bCs/>
        </w:rPr>
        <w:t xml:space="preserve"> its strongest effect is on upland biomass, which increases as deciduous basal area increases.</w:t>
      </w:r>
    </w:p>
    <w:p w14:paraId="554D0474" w14:textId="7F66275E" w:rsidR="00737194" w:rsidRPr="003B1D2D" w:rsidRDefault="006E65D6" w:rsidP="001B16D2">
      <w:pPr>
        <w:pStyle w:val="Heading1"/>
        <w:rPr>
          <w:rFonts w:eastAsia="Times New Roman"/>
        </w:rPr>
      </w:pPr>
      <w:bookmarkStart w:id="32" w:name="_heading=h.co40qw4esaon" w:colFirst="0" w:colLast="0"/>
      <w:bookmarkEnd w:id="32"/>
      <w:r w:rsidRPr="003B1D2D">
        <w:rPr>
          <w:rFonts w:eastAsia="Times New Roman"/>
        </w:rPr>
        <w:t>Discussion</w:t>
      </w:r>
    </w:p>
    <w:p w14:paraId="0000005C" w14:textId="1CC96F44" w:rsidR="00E25058" w:rsidRPr="003B1D2D" w:rsidRDefault="00C01E45" w:rsidP="009F697F">
      <w:pPr>
        <w:spacing w:line="480" w:lineRule="auto"/>
        <w:ind w:firstLine="720"/>
        <w:rPr>
          <w:color w:val="000000" w:themeColor="text1"/>
        </w:rPr>
      </w:pPr>
      <w:r>
        <w:rPr>
          <w:color w:val="000000" w:themeColor="text1"/>
        </w:rPr>
        <w:t>We found that b</w:t>
      </w:r>
      <w:r w:rsidR="007C5A71" w:rsidRPr="003B1D2D">
        <w:rPr>
          <w:color w:val="000000" w:themeColor="text1"/>
        </w:rPr>
        <w:t>oth aboveground and soil carbon</w:t>
      </w:r>
      <w:r w:rsidR="009F697F" w:rsidRPr="003B1D2D">
        <w:rPr>
          <w:color w:val="000000" w:themeColor="text1"/>
        </w:rPr>
        <w:t xml:space="preserve"> declined with reburning in upland and lowland stands.</w:t>
      </w:r>
      <w:r w:rsidR="008C64B4" w:rsidRPr="003B1D2D">
        <w:rPr>
          <w:color w:val="000000" w:themeColor="text1"/>
        </w:rPr>
        <w:t xml:space="preserve"> </w:t>
      </w:r>
      <w:r w:rsidR="00216C34">
        <w:rPr>
          <w:color w:val="000000" w:themeColor="text1"/>
        </w:rPr>
        <w:t xml:space="preserve">Tree density and deciduous basal area in reburned stands did not appear to meaningfully shape </w:t>
      </w:r>
      <w:r w:rsidR="00DA0D83">
        <w:rPr>
          <w:color w:val="000000" w:themeColor="text1"/>
        </w:rPr>
        <w:t>variability in carbon storage, either aboveground or in soil. Rather, soil organic layer</w:t>
      </w:r>
      <w:r w:rsidR="007A2195">
        <w:rPr>
          <w:color w:val="000000" w:themeColor="text1"/>
        </w:rPr>
        <w:t xml:space="preserve"> depth</w:t>
      </w:r>
      <w:r w:rsidR="00FD0A79">
        <w:rPr>
          <w:color w:val="000000" w:themeColor="text1"/>
        </w:rPr>
        <w:t>, a proxy for cumulative burn severity,</w:t>
      </w:r>
      <w:r w:rsidR="00DA0D83">
        <w:rPr>
          <w:color w:val="000000" w:themeColor="text1"/>
        </w:rPr>
        <w:t xml:space="preserve"> had the strongest positive effect on </w:t>
      </w:r>
      <w:r w:rsidR="00AC0C68">
        <w:rPr>
          <w:color w:val="000000" w:themeColor="text1"/>
        </w:rPr>
        <w:t xml:space="preserve">total </w:t>
      </w:r>
      <w:r w:rsidR="00DA0D83">
        <w:rPr>
          <w:color w:val="000000" w:themeColor="text1"/>
        </w:rPr>
        <w:t>carbon, particularly in lowlands</w:t>
      </w:r>
      <w:r w:rsidR="00AC0C68">
        <w:rPr>
          <w:color w:val="000000" w:themeColor="text1"/>
        </w:rPr>
        <w:t xml:space="preserve">. </w:t>
      </w:r>
      <w:r w:rsidR="00884810">
        <w:rPr>
          <w:color w:val="000000" w:themeColor="text1"/>
        </w:rPr>
        <w:t xml:space="preserve">Within the limited timeline of study (stands 15 years </w:t>
      </w:r>
      <w:proofErr w:type="spellStart"/>
      <w:r w:rsidR="00884810">
        <w:rPr>
          <w:color w:val="000000" w:themeColor="text1"/>
        </w:rPr>
        <w:lastRenderedPageBreak/>
        <w:t>postdfire</w:t>
      </w:r>
      <w:proofErr w:type="spellEnd"/>
      <w:r w:rsidR="00884810">
        <w:rPr>
          <w:color w:val="000000" w:themeColor="text1"/>
        </w:rPr>
        <w:t>), t</w:t>
      </w:r>
      <w:r w:rsidR="00AC0C68">
        <w:rPr>
          <w:color w:val="000000" w:themeColor="text1"/>
        </w:rPr>
        <w:t>he impact of soil loss did appear to outweigh the increase in deciduous species despite their faster growth over the observed timescales</w:t>
      </w:r>
      <w:r w:rsidR="00DA0D83">
        <w:rPr>
          <w:color w:val="000000" w:themeColor="text1"/>
        </w:rPr>
        <w:t>.</w:t>
      </w:r>
      <w:r w:rsidR="00884810">
        <w:rPr>
          <w:color w:val="000000" w:themeColor="text1"/>
        </w:rPr>
        <w:t xml:space="preserve"> </w:t>
      </w:r>
      <w:r w:rsidR="006E65D6" w:rsidRPr="003B1D2D">
        <w:rPr>
          <w:color w:val="000000" w:themeColor="text1"/>
        </w:rPr>
        <w:t>Together, these results suggest</w:t>
      </w:r>
      <w:r w:rsidR="00DA0D83">
        <w:rPr>
          <w:color w:val="000000" w:themeColor="text1"/>
        </w:rPr>
        <w:t xml:space="preserve"> the importance of </w:t>
      </w:r>
      <w:r w:rsidR="00FD0A79">
        <w:rPr>
          <w:color w:val="000000" w:themeColor="text1"/>
        </w:rPr>
        <w:t xml:space="preserve">increased fire frequency and their </w:t>
      </w:r>
      <w:r w:rsidR="00DA0D83">
        <w:rPr>
          <w:color w:val="000000" w:themeColor="text1"/>
        </w:rPr>
        <w:t>cumulative severity</w:t>
      </w:r>
      <w:r w:rsidR="00FD0A79">
        <w:rPr>
          <w:color w:val="000000" w:themeColor="text1"/>
        </w:rPr>
        <w:t xml:space="preserve">, especially </w:t>
      </w:r>
      <w:r w:rsidR="00DA0D83">
        <w:rPr>
          <w:color w:val="000000" w:themeColor="text1"/>
        </w:rPr>
        <w:t xml:space="preserve">of multiple fires and their potential to drive ecosystem carbon storage past documented norms. </w:t>
      </w:r>
    </w:p>
    <w:p w14:paraId="42239613" w14:textId="2B87BB74" w:rsidR="00A72F56" w:rsidRDefault="00C01E45" w:rsidP="00DA0D83">
      <w:pPr>
        <w:spacing w:line="480" w:lineRule="auto"/>
        <w:ind w:firstLine="720"/>
        <w:rPr>
          <w:color w:val="000000" w:themeColor="text1"/>
        </w:rPr>
      </w:pPr>
      <w:r>
        <w:rPr>
          <w:color w:val="000000" w:themeColor="text1"/>
        </w:rPr>
        <w:t>Our mature upland stands had greater aboveground biomass than regional averages and our lowlands had lower (ave</w:t>
      </w:r>
      <w:r w:rsidR="00CE16D8" w:rsidRPr="003B1D2D">
        <w:rPr>
          <w:color w:val="000000" w:themeColor="text1"/>
        </w:rPr>
        <w:t xml:space="preserve">rage aboveground biomass in </w:t>
      </w:r>
      <w:proofErr w:type="gramStart"/>
      <w:r w:rsidR="00CE16D8" w:rsidRPr="003B1D2D">
        <w:rPr>
          <w:color w:val="000000" w:themeColor="text1"/>
        </w:rPr>
        <w:t>60 year</w:t>
      </w:r>
      <w:r w:rsidR="00EF01A9">
        <w:rPr>
          <w:color w:val="000000" w:themeColor="text1"/>
        </w:rPr>
        <w:t>-old</w:t>
      </w:r>
      <w:proofErr w:type="gramEnd"/>
      <w:r w:rsidR="00CE16D8" w:rsidRPr="003B1D2D">
        <w:rPr>
          <w:color w:val="000000" w:themeColor="text1"/>
        </w:rPr>
        <w:t xml:space="preserve"> black spruce stands is 27.7 Mg per hectare</w:t>
      </w:r>
      <w:r w:rsidR="00EF01A9">
        <w:rPr>
          <w:color w:val="000000" w:themeColor="text1"/>
        </w:rPr>
        <w:t>,</w:t>
      </w:r>
      <w:r w:rsidR="00CE16D8" w:rsidRPr="003B1D2D">
        <w:rPr>
          <w:color w:val="000000" w:themeColor="text1"/>
        </w:rPr>
        <w:t xml:space="preserve"> </w:t>
      </w:r>
      <w:r w:rsidR="00CE16D8" w:rsidRPr="003B1D2D">
        <w:rPr>
          <w:noProof/>
          <w:color w:val="000000" w:themeColor="text1"/>
        </w:rPr>
        <w:t>Yarie and Billings 2002)</w:t>
      </w:r>
      <w:r w:rsidR="00F76D21" w:rsidRPr="003B1D2D">
        <w:rPr>
          <w:color w:val="000000" w:themeColor="text1"/>
        </w:rPr>
        <w:t>.</w:t>
      </w:r>
      <w:r w:rsidR="00EF01A9">
        <w:rPr>
          <w:color w:val="000000" w:themeColor="text1"/>
        </w:rPr>
        <w:t xml:space="preserve"> This is in line with expectations: lowlands are generally less productive than uplands </w:t>
      </w:r>
      <w:r w:rsidR="0052674B">
        <w:rPr>
          <w:noProof/>
          <w:color w:val="000000" w:themeColor="text1"/>
        </w:rPr>
        <w:t>(Jafarov</w:t>
      </w:r>
      <w:r w:rsidR="002A3D90">
        <w:rPr>
          <w:noProof/>
          <w:color w:val="000000" w:themeColor="text1"/>
        </w:rPr>
        <w:t xml:space="preserve"> et al. </w:t>
      </w:r>
      <w:r w:rsidR="0052674B">
        <w:rPr>
          <w:noProof/>
          <w:color w:val="000000" w:themeColor="text1"/>
        </w:rPr>
        <w:t>2013)</w:t>
      </w:r>
      <w:r w:rsidR="00AA22B0">
        <w:rPr>
          <w:color w:val="000000" w:themeColor="text1"/>
        </w:rPr>
        <w:t>.</w:t>
      </w:r>
      <w:r w:rsidR="00DA0D83">
        <w:rPr>
          <w:color w:val="000000" w:themeColor="text1"/>
        </w:rPr>
        <w:t xml:space="preserve"> </w:t>
      </w:r>
    </w:p>
    <w:p w14:paraId="26D1FB04" w14:textId="6DBED53D" w:rsidR="004C4D46" w:rsidRDefault="004C4D46" w:rsidP="004C4D46">
      <w:pPr>
        <w:spacing w:line="480" w:lineRule="auto"/>
        <w:rPr>
          <w:b/>
          <w:bCs/>
          <w:color w:val="000000" w:themeColor="text1"/>
        </w:rPr>
      </w:pPr>
      <w:r>
        <w:rPr>
          <w:b/>
          <w:bCs/>
          <w:noProof/>
          <w:color w:val="000000" w:themeColor="text1"/>
        </w:rPr>
        <w:drawing>
          <wp:inline distT="0" distB="0" distL="0" distR="0" wp14:anchorId="70A87F83" wp14:editId="019544A2">
            <wp:extent cx="5943600" cy="1783080"/>
            <wp:effectExtent l="0" t="0" r="0" b="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1783080"/>
                    </a:xfrm>
                    <a:prstGeom prst="rect">
                      <a:avLst/>
                    </a:prstGeom>
                  </pic:spPr>
                </pic:pic>
              </a:graphicData>
            </a:graphic>
          </wp:inline>
        </w:drawing>
      </w:r>
    </w:p>
    <w:p w14:paraId="4D07704F" w14:textId="6DFF2DE5" w:rsidR="004C4D46" w:rsidRPr="004C4D46" w:rsidRDefault="004C4D46" w:rsidP="004C4D46">
      <w:pPr>
        <w:spacing w:line="480" w:lineRule="auto"/>
        <w:rPr>
          <w:b/>
          <w:bCs/>
          <w:color w:val="000000" w:themeColor="text1"/>
        </w:rPr>
      </w:pPr>
      <w:r>
        <w:rPr>
          <w:b/>
          <w:bCs/>
          <w:color w:val="000000" w:themeColor="text1"/>
        </w:rPr>
        <w:t xml:space="preserve">Figure </w:t>
      </w:r>
      <w:r w:rsidR="00314FD5">
        <w:rPr>
          <w:b/>
          <w:bCs/>
          <w:color w:val="000000" w:themeColor="text1"/>
        </w:rPr>
        <w:t>6</w:t>
      </w:r>
      <w:r>
        <w:rPr>
          <w:b/>
          <w:bCs/>
          <w:color w:val="000000" w:themeColor="text1"/>
        </w:rPr>
        <w:t xml:space="preserve">. Observed vs predicted soil organic layer carbon across reburns. Colored horizontal averages represent averages of sites according to age in years. Dotted lines represent the range of predicted soil carbon accumulation after fire as predicted by Harden et al. 2012 and others. </w:t>
      </w:r>
      <w:ins w:id="33" w:author="Katherine Hayes" w:date="2023-10-04T11:25:00Z">
        <w:r w:rsidR="003E0458">
          <w:rPr>
            <w:b/>
            <w:bCs/>
            <w:color w:val="000000" w:themeColor="text1"/>
          </w:rPr>
          <w:t xml:space="preserve">Note the difference in axes between once-, twice- and thrice-burned observations. </w:t>
        </w:r>
      </w:ins>
    </w:p>
    <w:p w14:paraId="13CA16F4" w14:textId="6C237887" w:rsidR="00C61E56" w:rsidRPr="003B1D2D" w:rsidRDefault="004C4D46" w:rsidP="00C61E56">
      <w:pPr>
        <w:spacing w:line="480" w:lineRule="auto"/>
        <w:ind w:firstLine="720"/>
        <w:rPr>
          <w:color w:val="000000" w:themeColor="text1"/>
        </w:rPr>
      </w:pPr>
      <w:r>
        <w:rPr>
          <w:color w:val="000000" w:themeColor="text1"/>
        </w:rPr>
        <w:t>Historically i</w:t>
      </w:r>
      <w:r w:rsidR="00211C9B" w:rsidRPr="003B1D2D">
        <w:rPr>
          <w:color w:val="000000" w:themeColor="text1"/>
        </w:rPr>
        <w:t>n the boreal, soil</w:t>
      </w:r>
      <w:r w:rsidR="00142E28" w:rsidRPr="003B1D2D">
        <w:rPr>
          <w:color w:val="000000" w:themeColor="text1"/>
        </w:rPr>
        <w:t xml:space="preserve"> organic layer carbon</w:t>
      </w:r>
      <w:r w:rsidR="00F76D21" w:rsidRPr="003B1D2D">
        <w:rPr>
          <w:color w:val="000000" w:themeColor="text1"/>
        </w:rPr>
        <w:t xml:space="preserve"> </w:t>
      </w:r>
      <w:r w:rsidR="008D24E5">
        <w:rPr>
          <w:color w:val="000000" w:themeColor="text1"/>
        </w:rPr>
        <w:t>recover</w:t>
      </w:r>
      <w:r>
        <w:rPr>
          <w:color w:val="000000" w:themeColor="text1"/>
        </w:rPr>
        <w:t>s relatively quickly</w:t>
      </w:r>
      <w:r w:rsidR="008D24E5">
        <w:rPr>
          <w:color w:val="000000" w:themeColor="text1"/>
        </w:rPr>
        <w:t xml:space="preserve"> </w:t>
      </w:r>
      <w:r w:rsidR="00513CB7">
        <w:rPr>
          <w:color w:val="000000" w:themeColor="text1"/>
        </w:rPr>
        <w:t xml:space="preserve">after </w:t>
      </w:r>
      <w:r w:rsidR="00F76D21" w:rsidRPr="003B1D2D">
        <w:rPr>
          <w:color w:val="000000" w:themeColor="text1"/>
        </w:rPr>
        <w:t>fire events</w:t>
      </w:r>
      <w:r w:rsidR="00211C9B" w:rsidRPr="003B1D2D">
        <w:rPr>
          <w:color w:val="000000" w:themeColor="text1"/>
        </w:rPr>
        <w:t xml:space="preserve">, </w:t>
      </w:r>
      <w:r w:rsidR="00513CB7">
        <w:rPr>
          <w:color w:val="000000" w:themeColor="text1"/>
        </w:rPr>
        <w:t>accumulating</w:t>
      </w:r>
      <w:r w:rsidR="00F76D21" w:rsidRPr="003B1D2D">
        <w:rPr>
          <w:color w:val="000000" w:themeColor="text1"/>
        </w:rPr>
        <w:t xml:space="preserve"> </w:t>
      </w:r>
      <w:r w:rsidR="00400BAD">
        <w:rPr>
          <w:color w:val="000000" w:themeColor="text1"/>
        </w:rPr>
        <w:t>an average of</w:t>
      </w:r>
      <w:r w:rsidR="00F76D21" w:rsidRPr="003B1D2D">
        <w:rPr>
          <w:color w:val="000000" w:themeColor="text1"/>
        </w:rPr>
        <w:t xml:space="preserve"> 20-40 grams</w:t>
      </w:r>
      <w:r w:rsidR="00597261" w:rsidRPr="003B1D2D">
        <w:rPr>
          <w:color w:val="000000" w:themeColor="text1"/>
        </w:rPr>
        <w:t xml:space="preserve"> of carbon per </w:t>
      </w:r>
      <w:r w:rsidR="00F76D21" w:rsidRPr="003B1D2D">
        <w:rPr>
          <w:color w:val="000000" w:themeColor="text1"/>
        </w:rPr>
        <w:t>m</w:t>
      </w:r>
      <w:r w:rsidR="00F76D21" w:rsidRPr="00EA7979">
        <w:rPr>
          <w:color w:val="000000" w:themeColor="text1"/>
          <w:vertAlign w:val="superscript"/>
        </w:rPr>
        <w:t>2</w:t>
      </w:r>
      <w:r w:rsidR="00597261" w:rsidRPr="003B1D2D">
        <w:rPr>
          <w:color w:val="000000" w:themeColor="text1"/>
        </w:rPr>
        <w:t xml:space="preserve"> per </w:t>
      </w:r>
      <w:r w:rsidR="00F76D21" w:rsidRPr="003B1D2D">
        <w:rPr>
          <w:color w:val="000000" w:themeColor="text1"/>
        </w:rPr>
        <w:t xml:space="preserve">year </w:t>
      </w:r>
      <w:r w:rsidR="008D31BB" w:rsidRPr="003B1D2D">
        <w:rPr>
          <w:noProof/>
          <w:color w:val="000000" w:themeColor="text1"/>
        </w:rPr>
        <w:t>(Harden et al. 2012; Kane and Vogel 2009; O’Neill</w:t>
      </w:r>
      <w:r w:rsidR="002A3D90">
        <w:rPr>
          <w:noProof/>
          <w:color w:val="000000" w:themeColor="text1"/>
        </w:rPr>
        <w:t xml:space="preserve"> et al. </w:t>
      </w:r>
      <w:r w:rsidR="008D31BB" w:rsidRPr="003B1D2D">
        <w:rPr>
          <w:noProof/>
          <w:color w:val="000000" w:themeColor="text1"/>
        </w:rPr>
        <w:t>2006)</w:t>
      </w:r>
      <w:r w:rsidR="00211C9B" w:rsidRPr="003B1D2D">
        <w:rPr>
          <w:color w:val="000000" w:themeColor="text1"/>
        </w:rPr>
        <w:t xml:space="preserve">. </w:t>
      </w:r>
      <w:r>
        <w:rPr>
          <w:color w:val="000000" w:themeColor="text1"/>
        </w:rPr>
        <w:t xml:space="preserve">Our </w:t>
      </w:r>
      <w:r w:rsidR="00597261" w:rsidRPr="003B1D2D">
        <w:rPr>
          <w:color w:val="000000" w:themeColor="text1"/>
        </w:rPr>
        <w:t>estimates of soil</w:t>
      </w:r>
      <w:r w:rsidR="00142E28" w:rsidRPr="003B1D2D">
        <w:rPr>
          <w:color w:val="000000" w:themeColor="text1"/>
        </w:rPr>
        <w:t xml:space="preserve"> organic layer</w:t>
      </w:r>
      <w:r w:rsidR="00597261" w:rsidRPr="003B1D2D">
        <w:rPr>
          <w:color w:val="000000" w:themeColor="text1"/>
        </w:rPr>
        <w:t xml:space="preserve"> carbon in </w:t>
      </w:r>
      <w:r w:rsidR="00211C9B" w:rsidRPr="003B1D2D">
        <w:rPr>
          <w:color w:val="000000" w:themeColor="text1"/>
        </w:rPr>
        <w:t>reburned</w:t>
      </w:r>
      <w:r w:rsidR="00597261" w:rsidRPr="003B1D2D">
        <w:rPr>
          <w:color w:val="000000" w:themeColor="text1"/>
        </w:rPr>
        <w:t xml:space="preserve"> stands </w:t>
      </w:r>
      <w:r w:rsidR="00AC0C68">
        <w:rPr>
          <w:color w:val="000000" w:themeColor="text1"/>
        </w:rPr>
        <w:t xml:space="preserve">roughly </w:t>
      </w:r>
      <w:r w:rsidR="00597261" w:rsidRPr="003B1D2D">
        <w:rPr>
          <w:color w:val="000000" w:themeColor="text1"/>
        </w:rPr>
        <w:t xml:space="preserve">correspond to </w:t>
      </w:r>
      <w:r>
        <w:rPr>
          <w:color w:val="000000" w:themeColor="text1"/>
        </w:rPr>
        <w:t>predicted carbon accumulation rates initially (</w:t>
      </w:r>
      <w:r w:rsidR="00AC0C68">
        <w:rPr>
          <w:color w:val="000000" w:themeColor="text1"/>
        </w:rPr>
        <w:t xml:space="preserve">once burned </w:t>
      </w:r>
      <w:r>
        <w:rPr>
          <w:color w:val="000000" w:themeColor="text1"/>
        </w:rPr>
        <w:t xml:space="preserve">Fig. </w:t>
      </w:r>
      <w:r w:rsidR="00314FD5">
        <w:rPr>
          <w:color w:val="000000" w:themeColor="text1"/>
        </w:rPr>
        <w:t>6</w:t>
      </w:r>
      <w:r>
        <w:rPr>
          <w:color w:val="000000" w:themeColor="text1"/>
        </w:rPr>
        <w:t>)</w:t>
      </w:r>
      <w:r w:rsidR="00D50927" w:rsidRPr="003B1D2D">
        <w:rPr>
          <w:color w:val="000000" w:themeColor="text1"/>
        </w:rPr>
        <w:t>.</w:t>
      </w:r>
      <w:r w:rsidR="00BA0D77" w:rsidRPr="003B1D2D">
        <w:rPr>
          <w:color w:val="000000" w:themeColor="text1"/>
        </w:rPr>
        <w:t xml:space="preserve"> </w:t>
      </w:r>
      <w:r>
        <w:rPr>
          <w:color w:val="000000" w:themeColor="text1"/>
        </w:rPr>
        <w:t xml:space="preserve">Upland average soil organic carbon is lower than predictions after two fires (Fig. </w:t>
      </w:r>
      <w:r w:rsidR="00314FD5">
        <w:rPr>
          <w:color w:val="000000" w:themeColor="text1"/>
        </w:rPr>
        <w:t>6</w:t>
      </w:r>
      <w:r>
        <w:rPr>
          <w:color w:val="000000" w:themeColor="text1"/>
        </w:rPr>
        <w:t>B).</w:t>
      </w:r>
      <w:r w:rsidR="00BA0D77" w:rsidRPr="003B1D2D">
        <w:rPr>
          <w:color w:val="000000" w:themeColor="text1"/>
        </w:rPr>
        <w:t xml:space="preserve"> </w:t>
      </w:r>
      <w:r>
        <w:rPr>
          <w:color w:val="000000" w:themeColor="text1"/>
        </w:rPr>
        <w:lastRenderedPageBreak/>
        <w:t>Furthermore,</w:t>
      </w:r>
      <w:r w:rsidR="00BA0D77" w:rsidRPr="003B1D2D">
        <w:rPr>
          <w:color w:val="000000" w:themeColor="text1"/>
        </w:rPr>
        <w:t xml:space="preserve"> </w:t>
      </w:r>
      <w:r w:rsidR="00211784">
        <w:rPr>
          <w:color w:val="000000" w:themeColor="text1"/>
        </w:rPr>
        <w:t xml:space="preserve">when we move into burn frequencies that have not been observed before (our </w:t>
      </w:r>
      <w:r>
        <w:rPr>
          <w:color w:val="000000" w:themeColor="text1"/>
        </w:rPr>
        <w:t>three-fire</w:t>
      </w:r>
      <w:r w:rsidR="00211784">
        <w:rPr>
          <w:color w:val="000000" w:themeColor="text1"/>
        </w:rPr>
        <w:t xml:space="preserve"> sequence), </w:t>
      </w:r>
      <w:r w:rsidR="00BA0D77" w:rsidRPr="003B1D2D">
        <w:rPr>
          <w:color w:val="000000" w:themeColor="text1"/>
        </w:rPr>
        <w:t>our</w:t>
      </w:r>
      <w:r w:rsidR="00211C9B" w:rsidRPr="003B1D2D">
        <w:rPr>
          <w:color w:val="000000" w:themeColor="text1"/>
        </w:rPr>
        <w:t xml:space="preserve"> observations</w:t>
      </w:r>
      <w:r w:rsidR="00BA0D77" w:rsidRPr="003B1D2D">
        <w:rPr>
          <w:color w:val="000000" w:themeColor="text1"/>
        </w:rPr>
        <w:t xml:space="preserve"> of soil organic layer carbon depart from expectations after three fires </w:t>
      </w:r>
      <w:r>
        <w:rPr>
          <w:color w:val="000000" w:themeColor="text1"/>
        </w:rPr>
        <w:t xml:space="preserve">(Fig. </w:t>
      </w:r>
      <w:r w:rsidR="00314FD5">
        <w:rPr>
          <w:color w:val="000000" w:themeColor="text1"/>
        </w:rPr>
        <w:t>6</w:t>
      </w:r>
      <w:r>
        <w:rPr>
          <w:color w:val="000000" w:themeColor="text1"/>
        </w:rPr>
        <w:t xml:space="preserve">C). </w:t>
      </w:r>
      <w:r w:rsidR="00EF01A9" w:rsidRPr="003B1D2D">
        <w:rPr>
          <w:color w:val="000000" w:themeColor="text1"/>
        </w:rPr>
        <w:t>The difference between upland and lowland may be because of topographic differences</w:t>
      </w:r>
      <w:r w:rsidR="008F4952">
        <w:rPr>
          <w:color w:val="000000" w:themeColor="text1"/>
        </w:rPr>
        <w:t>. L</w:t>
      </w:r>
      <w:r w:rsidR="00EF01A9" w:rsidRPr="003B1D2D">
        <w:rPr>
          <w:color w:val="000000" w:themeColor="text1"/>
        </w:rPr>
        <w:t>owlands have poor drainage and thus greater soil moisture</w:t>
      </w:r>
      <w:r w:rsidR="008F4952">
        <w:rPr>
          <w:color w:val="000000" w:themeColor="text1"/>
        </w:rPr>
        <w:t xml:space="preserve"> </w:t>
      </w:r>
      <w:proofErr w:type="gramStart"/>
      <w:r w:rsidR="008F4952">
        <w:rPr>
          <w:color w:val="000000" w:themeColor="text1"/>
        </w:rPr>
        <w:t xml:space="preserve">and </w:t>
      </w:r>
      <w:r w:rsidR="00EF01A9" w:rsidRPr="003B1D2D">
        <w:rPr>
          <w:color w:val="000000" w:themeColor="text1"/>
        </w:rPr>
        <w:t xml:space="preserve"> greater</w:t>
      </w:r>
      <w:proofErr w:type="gramEnd"/>
      <w:r w:rsidR="00EF01A9" w:rsidRPr="003B1D2D">
        <w:rPr>
          <w:color w:val="000000" w:themeColor="text1"/>
        </w:rPr>
        <w:t xml:space="preserve"> amounts of organic layer </w:t>
      </w:r>
      <w:r w:rsidR="008D24E5">
        <w:rPr>
          <w:color w:val="000000" w:themeColor="text1"/>
        </w:rPr>
        <w:t xml:space="preserve">are consumed </w:t>
      </w:r>
      <w:r w:rsidR="00BE5BFA">
        <w:rPr>
          <w:color w:val="000000" w:themeColor="text1"/>
        </w:rPr>
        <w:t xml:space="preserve">if the layer is </w:t>
      </w:r>
      <w:r w:rsidR="008D24E5">
        <w:rPr>
          <w:color w:val="000000" w:themeColor="text1"/>
        </w:rPr>
        <w:t>dr</w:t>
      </w:r>
      <w:r w:rsidR="008F4952">
        <w:rPr>
          <w:color w:val="000000" w:themeColor="text1"/>
        </w:rPr>
        <w:t>i</w:t>
      </w:r>
      <w:r w:rsidR="008D24E5">
        <w:rPr>
          <w:color w:val="000000" w:themeColor="text1"/>
        </w:rPr>
        <w:t>er</w:t>
      </w:r>
      <w:r w:rsidR="00EF01A9" w:rsidRPr="003B1D2D">
        <w:rPr>
          <w:color w:val="000000" w:themeColor="text1"/>
        </w:rPr>
        <w:t xml:space="preserve"> </w:t>
      </w:r>
      <w:r w:rsidR="00EF01A9" w:rsidRPr="003B1D2D">
        <w:rPr>
          <w:noProof/>
          <w:color w:val="000000" w:themeColor="text1"/>
        </w:rPr>
        <w:t>(Kasischke and Turetsky 2006)</w:t>
      </w:r>
      <w:r w:rsidR="00EF01A9" w:rsidRPr="003B1D2D">
        <w:rPr>
          <w:color w:val="000000" w:themeColor="text1"/>
        </w:rPr>
        <w:t>.</w:t>
      </w:r>
      <w:r w:rsidR="00EF01A9">
        <w:rPr>
          <w:color w:val="000000" w:themeColor="text1"/>
        </w:rPr>
        <w:t xml:space="preserve"> </w:t>
      </w:r>
      <w:r w:rsidR="00C61E56" w:rsidRPr="003B1D2D">
        <w:t xml:space="preserve">While </w:t>
      </w:r>
      <w:r w:rsidR="00EF01A9">
        <w:t>we sampled only the</w:t>
      </w:r>
      <w:r w:rsidR="00C61E56" w:rsidRPr="003B1D2D">
        <w:t xml:space="preserve"> top 15 centimeters of mineral soil,</w:t>
      </w:r>
      <w:r w:rsidR="00D80FC0">
        <w:t xml:space="preserve"> reburning may make even deeper soil organic carbon pools available to mobilize</w:t>
      </w:r>
      <w:r w:rsidR="008F4952">
        <w:t>.</w:t>
      </w:r>
      <w:r w:rsidR="00D80FC0">
        <w:t xml:space="preserve"> </w:t>
      </w:r>
      <w:proofErr w:type="spellStart"/>
      <w:r w:rsidR="00D80FC0">
        <w:t>Shabaga</w:t>
      </w:r>
      <w:proofErr w:type="spellEnd"/>
      <w:r w:rsidR="00D80FC0">
        <w:t xml:space="preserve"> et al. </w:t>
      </w:r>
      <w:r w:rsidR="00AC0C68">
        <w:t>(</w:t>
      </w:r>
      <w:r w:rsidR="00D80FC0">
        <w:t>2022</w:t>
      </w:r>
      <w:r w:rsidR="00AC0C68">
        <w:t>)</w:t>
      </w:r>
      <w:r w:rsidR="00D80FC0">
        <w:t xml:space="preserve"> found that reburning increased active layer depth, leading to higher respiration likely from decomposition of previously unavailable soil organic carbon.</w:t>
      </w:r>
    </w:p>
    <w:p w14:paraId="5EC04068" w14:textId="299DFCEE" w:rsidR="007D7A9A" w:rsidRPr="00033EA5" w:rsidRDefault="002979E2" w:rsidP="00033EA5">
      <w:pPr>
        <w:spacing w:line="480" w:lineRule="auto"/>
        <w:ind w:firstLine="720"/>
      </w:pPr>
      <w:r w:rsidRPr="003B1D2D">
        <w:t xml:space="preserve">Not only are the losses in carbon crucial, </w:t>
      </w:r>
      <w:r w:rsidR="00513CB7">
        <w:t>t</w:t>
      </w:r>
      <w:r w:rsidRPr="003B1D2D">
        <w:t>he implied loss of soil organic matter itself has large implications for future boreal forest characteristics</w:t>
      </w:r>
      <w:r w:rsidR="00D60221">
        <w:t>.</w:t>
      </w:r>
      <w:r w:rsidRPr="003B1D2D">
        <w:t xml:space="preserve"> </w:t>
      </w:r>
      <w:r w:rsidR="00D60221">
        <w:t>S</w:t>
      </w:r>
      <w:r w:rsidRPr="003B1D2D">
        <w:t xml:space="preserve">oil organic layers help maintain “ecological inertia” at a landscape-scale </w:t>
      </w:r>
      <w:r w:rsidRPr="003B1D2D">
        <w:rPr>
          <w:noProof/>
        </w:rPr>
        <w:t>(</w:t>
      </w:r>
      <w:r w:rsidR="00D254B8">
        <w:rPr>
          <w:noProof/>
        </w:rPr>
        <w:t>Harden et al.</w:t>
      </w:r>
      <w:r w:rsidRPr="003B1D2D">
        <w:rPr>
          <w:noProof/>
        </w:rPr>
        <w:t xml:space="preserve"> 2006)</w:t>
      </w:r>
      <w:r w:rsidRPr="003B1D2D">
        <w:t xml:space="preserve"> by favoring black spruce regeneration.</w:t>
      </w:r>
      <w:r w:rsidR="00033EA5">
        <w:t xml:space="preserve"> </w:t>
      </w:r>
      <w:r w:rsidR="00DA0D83">
        <w:rPr>
          <w:color w:val="000000" w:themeColor="text1"/>
        </w:rPr>
        <w:t xml:space="preserve">Studies like </w:t>
      </w:r>
      <w:r w:rsidR="007D7A9A" w:rsidRPr="003B1D2D">
        <w:rPr>
          <w:color w:val="000000" w:themeColor="text1"/>
        </w:rPr>
        <w:t xml:space="preserve">Alexander et al. </w:t>
      </w:r>
      <w:r w:rsidR="00211784">
        <w:rPr>
          <w:color w:val="000000" w:themeColor="text1"/>
        </w:rPr>
        <w:t>(</w:t>
      </w:r>
      <w:r w:rsidR="007D7A9A" w:rsidRPr="003B1D2D">
        <w:rPr>
          <w:color w:val="000000" w:themeColor="text1"/>
        </w:rPr>
        <w:t>2012</w:t>
      </w:r>
      <w:r w:rsidR="00211784">
        <w:rPr>
          <w:color w:val="000000" w:themeColor="text1"/>
        </w:rPr>
        <w:t>)</w:t>
      </w:r>
      <w:r w:rsidR="007D7A9A" w:rsidRPr="003B1D2D">
        <w:rPr>
          <w:color w:val="000000" w:themeColor="text1"/>
        </w:rPr>
        <w:t xml:space="preserve"> </w:t>
      </w:r>
      <w:r w:rsidR="00DA0D83">
        <w:rPr>
          <w:color w:val="000000" w:themeColor="text1"/>
        </w:rPr>
        <w:t xml:space="preserve">and Mack et al. </w:t>
      </w:r>
      <w:r w:rsidR="00211784">
        <w:rPr>
          <w:color w:val="000000" w:themeColor="text1"/>
        </w:rPr>
        <w:t>(</w:t>
      </w:r>
      <w:r w:rsidR="00DA0D83">
        <w:rPr>
          <w:color w:val="000000" w:themeColor="text1"/>
        </w:rPr>
        <w:t>2021</w:t>
      </w:r>
      <w:r w:rsidR="00211784">
        <w:rPr>
          <w:color w:val="000000" w:themeColor="text1"/>
        </w:rPr>
        <w:t>)</w:t>
      </w:r>
      <w:r w:rsidR="00DA0D83">
        <w:rPr>
          <w:color w:val="000000" w:themeColor="text1"/>
        </w:rPr>
        <w:t xml:space="preserve"> </w:t>
      </w:r>
      <w:r w:rsidR="007D7A9A" w:rsidRPr="003B1D2D">
        <w:rPr>
          <w:color w:val="000000" w:themeColor="text1"/>
        </w:rPr>
        <w:t>f</w:t>
      </w:r>
      <w:r w:rsidR="00D60221">
        <w:rPr>
          <w:color w:val="000000" w:themeColor="text1"/>
        </w:rPr>
        <w:t>ound</w:t>
      </w:r>
      <w:r w:rsidR="007D7A9A" w:rsidRPr="003B1D2D">
        <w:rPr>
          <w:color w:val="000000" w:themeColor="text1"/>
        </w:rPr>
        <w:t xml:space="preserve"> that increases in the relative density, basal area and abundance of deciduous species </w:t>
      </w:r>
      <w:r w:rsidR="00DA0D83">
        <w:rPr>
          <w:color w:val="000000" w:themeColor="text1"/>
        </w:rPr>
        <w:t>are</w:t>
      </w:r>
      <w:r w:rsidR="007D7A9A" w:rsidRPr="003B1D2D">
        <w:rPr>
          <w:color w:val="000000" w:themeColor="text1"/>
        </w:rPr>
        <w:t xml:space="preserve"> correlated to increases in </w:t>
      </w:r>
      <w:r w:rsidR="00F855EA">
        <w:rPr>
          <w:color w:val="000000" w:themeColor="text1"/>
        </w:rPr>
        <w:t xml:space="preserve">aboveground </w:t>
      </w:r>
      <w:r w:rsidR="007D7A9A" w:rsidRPr="003B1D2D">
        <w:rPr>
          <w:color w:val="000000" w:themeColor="text1"/>
        </w:rPr>
        <w:t>biomass, at</w:t>
      </w:r>
      <w:r w:rsidR="00CE16D8" w:rsidRPr="003B1D2D">
        <w:rPr>
          <w:color w:val="000000" w:themeColor="text1"/>
        </w:rPr>
        <w:t>t</w:t>
      </w:r>
      <w:r w:rsidR="007D7A9A" w:rsidRPr="003B1D2D">
        <w:rPr>
          <w:color w:val="000000" w:themeColor="text1"/>
        </w:rPr>
        <w:t>rib</w:t>
      </w:r>
      <w:r w:rsidR="00CE16D8" w:rsidRPr="003B1D2D">
        <w:rPr>
          <w:color w:val="000000" w:themeColor="text1"/>
        </w:rPr>
        <w:t>ut</w:t>
      </w:r>
      <w:r w:rsidR="007D7A9A" w:rsidRPr="003B1D2D">
        <w:rPr>
          <w:color w:val="000000" w:themeColor="text1"/>
        </w:rPr>
        <w:t xml:space="preserve">ing </w:t>
      </w:r>
      <w:r w:rsidR="00CE16D8" w:rsidRPr="003B1D2D">
        <w:rPr>
          <w:color w:val="000000" w:themeColor="text1"/>
        </w:rPr>
        <w:t xml:space="preserve">the relationship </w:t>
      </w:r>
      <w:r w:rsidR="007D7A9A" w:rsidRPr="003B1D2D">
        <w:rPr>
          <w:color w:val="000000" w:themeColor="text1"/>
        </w:rPr>
        <w:t xml:space="preserve">to higher annual primary productivity and </w:t>
      </w:r>
      <w:r w:rsidR="00CE16D8" w:rsidRPr="003B1D2D">
        <w:rPr>
          <w:color w:val="000000" w:themeColor="text1"/>
        </w:rPr>
        <w:t xml:space="preserve">faster accumulation of </w:t>
      </w:r>
      <w:proofErr w:type="spellStart"/>
      <w:r w:rsidR="00CE16D8" w:rsidRPr="003B1D2D">
        <w:rPr>
          <w:color w:val="000000" w:themeColor="text1"/>
        </w:rPr>
        <w:t>stemwood</w:t>
      </w:r>
      <w:proofErr w:type="spellEnd"/>
      <w:r w:rsidR="00CE16D8" w:rsidRPr="003B1D2D">
        <w:rPr>
          <w:color w:val="000000" w:themeColor="text1"/>
        </w:rPr>
        <w:t xml:space="preserve"> and ba</w:t>
      </w:r>
      <w:r w:rsidRPr="003B1D2D">
        <w:rPr>
          <w:color w:val="000000" w:themeColor="text1"/>
        </w:rPr>
        <w:t>r</w:t>
      </w:r>
      <w:r w:rsidR="00CE16D8" w:rsidRPr="003B1D2D">
        <w:rPr>
          <w:color w:val="000000" w:themeColor="text1"/>
        </w:rPr>
        <w:t>k in deciduous species compared to black spruce</w:t>
      </w:r>
      <w:r w:rsidR="00211784">
        <w:rPr>
          <w:color w:val="000000" w:themeColor="text1"/>
        </w:rPr>
        <w:t>, but make no distinction between deciduous species</w:t>
      </w:r>
      <w:r w:rsidR="00CE16D8" w:rsidRPr="003B1D2D">
        <w:rPr>
          <w:color w:val="000000" w:themeColor="text1"/>
        </w:rPr>
        <w:t>. However,</w:t>
      </w:r>
      <w:r w:rsidR="00033EA5">
        <w:rPr>
          <w:color w:val="000000" w:themeColor="text1"/>
        </w:rPr>
        <w:t xml:space="preserve"> the impact of species-specific trends in deciduous regeneration may be important - </w:t>
      </w:r>
      <w:r w:rsidR="00513CB7">
        <w:rPr>
          <w:color w:val="000000" w:themeColor="text1"/>
        </w:rPr>
        <w:t>de</w:t>
      </w:r>
      <w:r w:rsidR="00DA0D83">
        <w:rPr>
          <w:color w:val="000000" w:themeColor="text1"/>
        </w:rPr>
        <w:t>ciduous reg</w:t>
      </w:r>
      <w:r w:rsidR="00033EA5">
        <w:rPr>
          <w:color w:val="000000" w:themeColor="text1"/>
        </w:rPr>
        <w:t>rowth</w:t>
      </w:r>
      <w:r w:rsidR="00DA0D83">
        <w:rPr>
          <w:color w:val="000000" w:themeColor="text1"/>
        </w:rPr>
        <w:t xml:space="preserve"> in our reburned upland sites was primarily birch, while aspen dominated in reburned lowland plots (Hayes and Buma 2021). </w:t>
      </w:r>
      <w:r w:rsidR="00033EA5">
        <w:rPr>
          <w:color w:val="000000" w:themeColor="text1"/>
        </w:rPr>
        <w:t xml:space="preserve">Both grow relatively fast after fire, but aspen is far more productive than birch (Van Cleve 1975, </w:t>
      </w:r>
      <w:proofErr w:type="spellStart"/>
      <w:r w:rsidR="00033EA5">
        <w:rPr>
          <w:color w:val="000000" w:themeColor="text1"/>
        </w:rPr>
        <w:t>Viereck</w:t>
      </w:r>
      <w:proofErr w:type="spellEnd"/>
      <w:r w:rsidR="00033EA5">
        <w:rPr>
          <w:color w:val="000000" w:themeColor="text1"/>
        </w:rPr>
        <w:t xml:space="preserve"> et al. 1986). Neither </w:t>
      </w:r>
      <w:r w:rsidR="00211784">
        <w:rPr>
          <w:color w:val="000000" w:themeColor="text1"/>
        </w:rPr>
        <w:t>typically</w:t>
      </w:r>
      <w:r w:rsidR="00033EA5">
        <w:rPr>
          <w:color w:val="000000" w:themeColor="text1"/>
        </w:rPr>
        <w:t xml:space="preserve"> exist in high densit</w:t>
      </w:r>
      <w:r w:rsidR="00211784">
        <w:rPr>
          <w:color w:val="000000" w:themeColor="text1"/>
        </w:rPr>
        <w:t>y</w:t>
      </w:r>
      <w:r w:rsidR="00033EA5">
        <w:rPr>
          <w:color w:val="000000" w:themeColor="text1"/>
        </w:rPr>
        <w:t xml:space="preserve"> pure stands in Interior Alaska currently (birch is common in gaps, </w:t>
      </w:r>
      <w:proofErr w:type="spellStart"/>
      <w:r w:rsidR="00033EA5">
        <w:rPr>
          <w:color w:val="000000" w:themeColor="text1"/>
        </w:rPr>
        <w:t>Uchtyil</w:t>
      </w:r>
      <w:proofErr w:type="spellEnd"/>
      <w:r w:rsidR="00033EA5">
        <w:rPr>
          <w:color w:val="000000" w:themeColor="text1"/>
        </w:rPr>
        <w:t xml:space="preserve"> 1991; aspen occurs across 2 – 10% of the interior</w:t>
      </w:r>
      <w:r w:rsidR="00513CB7">
        <w:rPr>
          <w:color w:val="000000" w:themeColor="text1"/>
        </w:rPr>
        <w:t xml:space="preserve">, largely in floodplains; </w:t>
      </w:r>
      <w:proofErr w:type="spellStart"/>
      <w:r w:rsidR="00033EA5">
        <w:rPr>
          <w:color w:val="000000" w:themeColor="text1"/>
        </w:rPr>
        <w:t>Viereck</w:t>
      </w:r>
      <w:proofErr w:type="spellEnd"/>
      <w:r w:rsidR="00033EA5">
        <w:rPr>
          <w:color w:val="000000" w:themeColor="text1"/>
        </w:rPr>
        <w:t xml:space="preserve"> 1975), so our understanding of their longer-term dynamics and </w:t>
      </w:r>
      <w:r w:rsidR="00033EA5">
        <w:rPr>
          <w:color w:val="000000" w:themeColor="text1"/>
        </w:rPr>
        <w:lastRenderedPageBreak/>
        <w:t xml:space="preserve">the resulting impact on carbon </w:t>
      </w:r>
      <w:r w:rsidR="00AC0C68">
        <w:rPr>
          <w:color w:val="000000" w:themeColor="text1"/>
        </w:rPr>
        <w:t xml:space="preserve">in these landscape contexts </w:t>
      </w:r>
      <w:r w:rsidR="00033EA5">
        <w:rPr>
          <w:color w:val="000000" w:themeColor="text1"/>
        </w:rPr>
        <w:t xml:space="preserve">is limited. </w:t>
      </w:r>
      <w:r w:rsidR="00211784">
        <w:rPr>
          <w:color w:val="000000" w:themeColor="text1"/>
        </w:rPr>
        <w:t>Given these findings, there is the potential for divergence in carbon stocks dynamics at the deciduous species level as well in the future. Given species differences in their tolerances for differing climatic, edaphic, and hydrological conditions (</w:t>
      </w:r>
      <w:proofErr w:type="spellStart"/>
      <w:r w:rsidR="00211784">
        <w:rPr>
          <w:color w:val="000000" w:themeColor="text1"/>
        </w:rPr>
        <w:t>Viereck</w:t>
      </w:r>
      <w:proofErr w:type="spellEnd"/>
      <w:r w:rsidR="00211784">
        <w:rPr>
          <w:color w:val="000000" w:themeColor="text1"/>
        </w:rPr>
        <w:t xml:space="preserve"> et al. 1986), this could become significant as warming continues.</w:t>
      </w:r>
    </w:p>
    <w:p w14:paraId="00000061" w14:textId="21F670A3" w:rsidR="00E25058" w:rsidRPr="003B1D2D" w:rsidRDefault="006E65D6" w:rsidP="003E2DE3">
      <w:pPr>
        <w:spacing w:line="480" w:lineRule="auto"/>
        <w:ind w:firstLine="720"/>
      </w:pPr>
      <w:r w:rsidRPr="003B1D2D">
        <w:t xml:space="preserve">Because of the inherently opportunistic nature of post-disturbance sampling, this study has a few key limitations. This study </w:t>
      </w:r>
      <w:r w:rsidR="00AC0C68">
        <w:t xml:space="preserve">design, similar to chronosequence but varying frequency across space, samples </w:t>
      </w:r>
      <w:r w:rsidRPr="003B1D2D">
        <w:t>two mosaics of fire histories, and each fire within that mosaic was shaped by various factors such as microtopography, fire weather at the scale of days or hours, or local microclimate, all factors that remain unquantifiable within the context of this study but may still all influence subsequent forest establishment and soil development.</w:t>
      </w:r>
      <w:r w:rsidR="00BE5BFA" w:rsidRPr="003B1D2D">
        <w:t xml:space="preserve"> </w:t>
      </w:r>
      <w:r w:rsidRPr="003B1D2D">
        <w:t>To interpret these results in the context of future carbon dynamics of the boreal ecoregion and the global carbon cycle more broadly, results from this study and from others like it (</w:t>
      </w:r>
      <w:r w:rsidR="00033EA5">
        <w:t>Melvin et al. 2015, Alexander et al. 2012</w:t>
      </w:r>
      <w:r w:rsidRPr="003B1D2D">
        <w:t xml:space="preserve">) should be investigated </w:t>
      </w:r>
      <w:r w:rsidR="00400BAD">
        <w:t>further in approaches</w:t>
      </w:r>
      <w:r w:rsidRPr="003B1D2D">
        <w:t xml:space="preserve"> that allow for broader generalizations beyond these specific study sites</w:t>
      </w:r>
      <w:r w:rsidR="00400BAD">
        <w:t xml:space="preserve"> (i.e., modeling and meta-analyses)</w:t>
      </w:r>
      <w:r w:rsidRPr="003B1D2D">
        <w:t xml:space="preserve">. </w:t>
      </w:r>
    </w:p>
    <w:p w14:paraId="39048D3E" w14:textId="488BA9DD" w:rsidR="00040C5C" w:rsidRPr="003B1D2D" w:rsidRDefault="00EF01A9" w:rsidP="00040C5C">
      <w:pPr>
        <w:spacing w:line="480" w:lineRule="auto"/>
        <w:ind w:firstLine="720"/>
        <w:rPr>
          <w:color w:val="000000" w:themeColor="text1"/>
        </w:rPr>
      </w:pPr>
      <w:r>
        <w:rPr>
          <w:color w:val="000000" w:themeColor="text1"/>
        </w:rPr>
        <w:t>Our</w:t>
      </w:r>
      <w:r w:rsidR="005B5433" w:rsidRPr="003B1D2D">
        <w:rPr>
          <w:color w:val="000000" w:themeColor="text1"/>
        </w:rPr>
        <w:t xml:space="preserve"> empirical evidence </w:t>
      </w:r>
      <w:r w:rsidR="008F5C97" w:rsidRPr="003B1D2D">
        <w:rPr>
          <w:color w:val="000000" w:themeColor="text1"/>
        </w:rPr>
        <w:t>shows that</w:t>
      </w:r>
      <w:r w:rsidR="005B5433" w:rsidRPr="003B1D2D">
        <w:rPr>
          <w:color w:val="000000" w:themeColor="text1"/>
        </w:rPr>
        <w:t xml:space="preserve"> repeated fire</w:t>
      </w:r>
      <w:r w:rsidR="003E09E2">
        <w:rPr>
          <w:color w:val="000000" w:themeColor="text1"/>
        </w:rPr>
        <w:t>s enable</w:t>
      </w:r>
      <w:r w:rsidR="005B5433" w:rsidRPr="003B1D2D">
        <w:rPr>
          <w:color w:val="000000" w:themeColor="text1"/>
        </w:rPr>
        <w:t xml:space="preserve"> departures from historic norms of carbon storage and cycling in </w:t>
      </w:r>
      <w:r w:rsidR="000A3291">
        <w:rPr>
          <w:color w:val="000000" w:themeColor="text1"/>
        </w:rPr>
        <w:t>i</w:t>
      </w:r>
      <w:r w:rsidR="005B5433" w:rsidRPr="003B1D2D">
        <w:rPr>
          <w:color w:val="000000" w:themeColor="text1"/>
        </w:rPr>
        <w:t>nterior Alaska.</w:t>
      </w:r>
      <w:r w:rsidR="00C53629" w:rsidRPr="003B1D2D">
        <w:rPr>
          <w:color w:val="000000" w:themeColor="text1"/>
        </w:rPr>
        <w:t xml:space="preserve"> </w:t>
      </w:r>
      <w:r w:rsidR="00211784">
        <w:rPr>
          <w:color w:val="000000" w:themeColor="text1"/>
        </w:rPr>
        <w:t>Future increases in fire frequency</w:t>
      </w:r>
      <w:r w:rsidR="00216C34">
        <w:rPr>
          <w:color w:val="000000" w:themeColor="text1"/>
        </w:rPr>
        <w:t xml:space="preserve"> and </w:t>
      </w:r>
      <w:r w:rsidR="00211784">
        <w:rPr>
          <w:color w:val="000000" w:themeColor="text1"/>
        </w:rPr>
        <w:t>short-interval fires, which are already observable in the rapidly warming Arctic</w:t>
      </w:r>
      <w:r w:rsidR="00513CB7">
        <w:rPr>
          <w:color w:val="000000" w:themeColor="text1"/>
        </w:rPr>
        <w:t xml:space="preserve"> </w:t>
      </w:r>
      <w:r w:rsidR="00686048">
        <w:rPr>
          <w:noProof/>
          <w:color w:val="000000" w:themeColor="text1"/>
        </w:rPr>
        <w:t>(Buma et al. 2022)</w:t>
      </w:r>
      <w:r w:rsidR="00211784">
        <w:rPr>
          <w:color w:val="000000" w:themeColor="text1"/>
        </w:rPr>
        <w:t>,</w:t>
      </w:r>
      <w:r w:rsidR="00216C34">
        <w:rPr>
          <w:color w:val="000000" w:themeColor="text1"/>
        </w:rPr>
        <w:t xml:space="preserve"> will </w:t>
      </w:r>
      <w:r w:rsidR="00211784">
        <w:rPr>
          <w:color w:val="000000" w:themeColor="text1"/>
        </w:rPr>
        <w:t xml:space="preserve">greatly alter that dynamic. </w:t>
      </w:r>
    </w:p>
    <w:p w14:paraId="00000062" w14:textId="77777777" w:rsidR="00E25058" w:rsidRPr="003B1D2D" w:rsidRDefault="006E65D6" w:rsidP="001B16D2">
      <w:pPr>
        <w:pStyle w:val="Heading1"/>
      </w:pPr>
      <w:r w:rsidRPr="003B1D2D">
        <w:t>Conclusion</w:t>
      </w:r>
    </w:p>
    <w:p w14:paraId="16851774" w14:textId="4C99A665" w:rsidR="00216C34" w:rsidRPr="00EF01A9" w:rsidRDefault="0048255B" w:rsidP="00BD06AE">
      <w:pPr>
        <w:spacing w:line="480" w:lineRule="auto"/>
        <w:ind w:firstLine="720"/>
        <w:rPr>
          <w:bCs/>
          <w:color w:val="000000"/>
        </w:rPr>
      </w:pPr>
      <w:bookmarkStart w:id="34" w:name="_heading=h.2et92p0" w:colFirst="0" w:colLast="0"/>
      <w:bookmarkEnd w:id="34"/>
      <w:r>
        <w:rPr>
          <w:bCs/>
          <w:color w:val="000000"/>
        </w:rPr>
        <w:t>Declines in ab</w:t>
      </w:r>
      <w:r w:rsidR="00EF01A9">
        <w:rPr>
          <w:bCs/>
          <w:color w:val="000000"/>
        </w:rPr>
        <w:t xml:space="preserve">oveground and soil carbon </w:t>
      </w:r>
      <w:r>
        <w:rPr>
          <w:bCs/>
          <w:color w:val="000000"/>
        </w:rPr>
        <w:t>occur</w:t>
      </w:r>
      <w:r w:rsidR="00EF01A9">
        <w:rPr>
          <w:bCs/>
          <w:color w:val="000000"/>
        </w:rPr>
        <w:t xml:space="preserve"> </w:t>
      </w:r>
      <w:r w:rsidR="00F16AC2">
        <w:rPr>
          <w:bCs/>
          <w:color w:val="000000"/>
        </w:rPr>
        <w:t xml:space="preserve">in reburns regardless of </w:t>
      </w:r>
      <w:r w:rsidR="00EF01A9">
        <w:rPr>
          <w:bCs/>
          <w:color w:val="000000"/>
        </w:rPr>
        <w:t xml:space="preserve">landscape position. Our results are consistent </w:t>
      </w:r>
      <w:r w:rsidR="00216C34">
        <w:rPr>
          <w:bCs/>
          <w:color w:val="000000"/>
        </w:rPr>
        <w:t xml:space="preserve">both with other empirical estimates of carbon storage after extreme fire and with simulations, which predict the transformation of the boreal into a net </w:t>
      </w:r>
      <w:r w:rsidR="00216C34">
        <w:rPr>
          <w:bCs/>
          <w:color w:val="000000"/>
        </w:rPr>
        <w:lastRenderedPageBreak/>
        <w:t>carbon source</w:t>
      </w:r>
      <w:r w:rsidR="004C4D46">
        <w:rPr>
          <w:bCs/>
          <w:color w:val="000000"/>
        </w:rPr>
        <w:t xml:space="preserve"> via increases in fire frequency and severity.</w:t>
      </w:r>
      <w:r w:rsidR="00216C34">
        <w:rPr>
          <w:bCs/>
          <w:color w:val="000000"/>
        </w:rPr>
        <w:t xml:space="preserve"> Additionally, our study illustrates how cumulative severity of soil organic layer consumption shape carbon stocks in regenerating stands, even in historically more resilient landscape positions. Continued research into the susceptibility of the </w:t>
      </w:r>
      <w:r w:rsidR="00206E18">
        <w:rPr>
          <w:bCs/>
          <w:color w:val="000000"/>
        </w:rPr>
        <w:t>i</w:t>
      </w:r>
      <w:r w:rsidR="00216C34">
        <w:rPr>
          <w:bCs/>
          <w:color w:val="000000"/>
        </w:rPr>
        <w:t xml:space="preserve">nterior to landscape-scale reburning will be critical to understanding how shifts in fire frequency will shape carbon cycling at a larger boreal scale. </w:t>
      </w:r>
    </w:p>
    <w:p w14:paraId="00000064" w14:textId="77777777" w:rsidR="00E25058" w:rsidRPr="003B1D2D" w:rsidRDefault="006E65D6" w:rsidP="001B16D2">
      <w:pPr>
        <w:pStyle w:val="Heading1"/>
        <w:rPr>
          <w:rFonts w:eastAsia="Times New Roman"/>
        </w:rPr>
      </w:pPr>
      <w:r w:rsidRPr="003B1D2D">
        <w:rPr>
          <w:rFonts w:eastAsia="Times New Roman"/>
        </w:rPr>
        <w:t>Data Availability</w:t>
      </w:r>
    </w:p>
    <w:p w14:paraId="00000065" w14:textId="1076F980" w:rsidR="00E25058" w:rsidRPr="003B1D2D" w:rsidRDefault="006E65D6">
      <w:pPr>
        <w:spacing w:line="480" w:lineRule="auto"/>
      </w:pPr>
      <w:r w:rsidRPr="003B1D2D">
        <w:t xml:space="preserve">All code used in the analyses of this paper are publicly available as a repository on </w:t>
      </w:r>
      <w:r w:rsidR="00A31F99" w:rsidRPr="003B1D2D">
        <w:t>GitHub</w:t>
      </w:r>
      <w:r w:rsidRPr="003B1D2D">
        <w:t xml:space="preserve"> (</w:t>
      </w:r>
      <w:r w:rsidR="003F08C6" w:rsidRPr="003B1D2D">
        <w:t>https://github.com/k8hayes/Biomass</w:t>
      </w:r>
      <w:r w:rsidRPr="003B1D2D">
        <w:t xml:space="preserve">) and datasets are available on </w:t>
      </w:r>
      <w:proofErr w:type="spellStart"/>
      <w:r w:rsidRPr="003B1D2D">
        <w:t>Zenodo</w:t>
      </w:r>
      <w:proofErr w:type="spellEnd"/>
      <w:r w:rsidRPr="003B1D2D">
        <w:t xml:space="preserve"> (</w:t>
      </w:r>
      <w:r w:rsidR="003931E6" w:rsidRPr="003931E6">
        <w:t>https://doi.org/10.5281/zenodo.7401461</w:t>
      </w:r>
      <w:r w:rsidRPr="003B1D2D">
        <w:t>).</w:t>
      </w:r>
    </w:p>
    <w:p w14:paraId="4726B2A7" w14:textId="77777777" w:rsidR="005052C9" w:rsidRPr="003B1D2D" w:rsidRDefault="006E65D6" w:rsidP="001B16D2">
      <w:pPr>
        <w:pStyle w:val="Heading1"/>
        <w:rPr>
          <w:rFonts w:eastAsia="Times New Roman"/>
        </w:rPr>
      </w:pPr>
      <w:r w:rsidRPr="003B1D2D">
        <w:rPr>
          <w:rFonts w:eastAsia="Times New Roman"/>
        </w:rPr>
        <w:t>Acknowledgments</w:t>
      </w:r>
    </w:p>
    <w:p w14:paraId="38D4892E" w14:textId="77777777" w:rsidR="00337081" w:rsidRDefault="005052C9">
      <w:pPr>
        <w:pStyle w:val="NoSpacing"/>
      </w:pPr>
      <w:r w:rsidRPr="003B1D2D">
        <w:t xml:space="preserve">This research was supported by funding provided by the National Science Foundation (NSF-OPP-1903231). We thank </w:t>
      </w:r>
      <w:proofErr w:type="spellStart"/>
      <w:r w:rsidRPr="003B1D2D">
        <w:t>Vishnusai</w:t>
      </w:r>
      <w:proofErr w:type="spellEnd"/>
      <w:r w:rsidRPr="003B1D2D">
        <w:t xml:space="preserve"> </w:t>
      </w:r>
      <w:proofErr w:type="spellStart"/>
      <w:r w:rsidRPr="003B1D2D">
        <w:t>Kodicherla</w:t>
      </w:r>
      <w:proofErr w:type="spellEnd"/>
      <w:r w:rsidRPr="003B1D2D">
        <w:t xml:space="preserve">, Kyle Martini, Pauline </w:t>
      </w:r>
      <w:r w:rsidR="00FF4F1B" w:rsidRPr="003B1D2D">
        <w:t>Allen,</w:t>
      </w:r>
      <w:r w:rsidRPr="003B1D2D">
        <w:t xml:space="preserve"> and Teagan Furbish for assistance in the field and to Trevor Carter, Erin </w:t>
      </w:r>
      <w:proofErr w:type="spellStart"/>
      <w:r w:rsidRPr="003B1D2D">
        <w:t>Twadell</w:t>
      </w:r>
      <w:proofErr w:type="spellEnd"/>
      <w:r w:rsidRPr="003B1D2D">
        <w:t xml:space="preserve">, and Jason </w:t>
      </w:r>
      <w:proofErr w:type="spellStart"/>
      <w:r w:rsidRPr="003B1D2D">
        <w:t>Shabaga</w:t>
      </w:r>
      <w:proofErr w:type="spellEnd"/>
      <w:r w:rsidRPr="003B1D2D">
        <w:t xml:space="preserve"> for valuable support and advice. </w:t>
      </w:r>
    </w:p>
    <w:p w14:paraId="04D89583" w14:textId="77777777" w:rsidR="00337081" w:rsidRDefault="00337081" w:rsidP="00337081">
      <w:pPr>
        <w:pStyle w:val="Heading1"/>
      </w:pPr>
      <w:r>
        <w:t>Conflict of Interest</w:t>
      </w:r>
    </w:p>
    <w:p w14:paraId="4F0E1566" w14:textId="3A51134C" w:rsidR="00E12367" w:rsidRPr="003B1D2D" w:rsidRDefault="00337081">
      <w:pPr>
        <w:pStyle w:val="NoSpacing"/>
      </w:pPr>
      <w:r>
        <w:t xml:space="preserve">The authors have no conflict of interest to declare. </w:t>
      </w:r>
      <w:r w:rsidR="00E12367" w:rsidRPr="003B1D2D">
        <w:br w:type="page"/>
      </w:r>
    </w:p>
    <w:p w14:paraId="00000067" w14:textId="4CFE3397" w:rsidR="00E25058" w:rsidRPr="003B1D2D" w:rsidRDefault="006E65D6" w:rsidP="001B16D2">
      <w:pPr>
        <w:pStyle w:val="Heading1"/>
        <w:rPr>
          <w:rFonts w:eastAsia="Times New Roman"/>
        </w:rPr>
      </w:pPr>
      <w:r w:rsidRPr="003B1D2D">
        <w:rPr>
          <w:rFonts w:eastAsia="Times New Roman"/>
        </w:rPr>
        <w:lastRenderedPageBreak/>
        <w:t>References</w:t>
      </w:r>
    </w:p>
    <w:p w14:paraId="79C2DB7C" w14:textId="77777777" w:rsidR="009C669A" w:rsidRPr="009C669A" w:rsidRDefault="009C669A" w:rsidP="009C669A">
      <w:pPr>
        <w:spacing w:line="480" w:lineRule="auto"/>
        <w:ind w:left="720" w:hanging="720"/>
      </w:pPr>
      <w:r w:rsidRPr="009C669A">
        <w:t xml:space="preserve">Arias, P., </w:t>
      </w:r>
      <w:proofErr w:type="spellStart"/>
      <w:r w:rsidRPr="009C669A">
        <w:t>Bellouin</w:t>
      </w:r>
      <w:proofErr w:type="spellEnd"/>
      <w:r w:rsidRPr="009C669A">
        <w:t xml:space="preserve">, N., Coppola, E., Jones, R., </w:t>
      </w:r>
      <w:proofErr w:type="spellStart"/>
      <w:r w:rsidRPr="009C669A">
        <w:t>Krinner</w:t>
      </w:r>
      <w:proofErr w:type="spellEnd"/>
      <w:r w:rsidRPr="009C669A">
        <w:t xml:space="preserve">, G., </w:t>
      </w:r>
      <w:proofErr w:type="spellStart"/>
      <w:r w:rsidRPr="009C669A">
        <w:t>Marotzke</w:t>
      </w:r>
      <w:proofErr w:type="spellEnd"/>
      <w:r w:rsidRPr="009C669A">
        <w:t xml:space="preserve">, J., Naik, V., Palmer, M., Plattner, G.K., </w:t>
      </w:r>
      <w:proofErr w:type="spellStart"/>
      <w:r w:rsidRPr="009C669A">
        <w:t>Rogelj</w:t>
      </w:r>
      <w:proofErr w:type="spellEnd"/>
      <w:r w:rsidRPr="009C669A">
        <w:t>, J. and Rojas, M., 2021. Climate Change 2021: The Physical Science Basis. Contribution of Working Group14 I to the Sixth Assessment Report of the Intergovernmental Panel on Climate Change; Technical Summary.</w:t>
      </w:r>
    </w:p>
    <w:p w14:paraId="70C48C0F" w14:textId="779FDAEB" w:rsidR="004426F8" w:rsidRDefault="004426F8" w:rsidP="0046700B">
      <w:pPr>
        <w:spacing w:line="480" w:lineRule="auto"/>
        <w:ind w:left="720" w:hanging="720"/>
        <w:rPr>
          <w:noProof/>
        </w:rPr>
      </w:pPr>
      <w:r w:rsidRPr="004426F8">
        <w:rPr>
          <w:rFonts w:ascii="Arial" w:hAnsi="Arial" w:cs="Arial"/>
          <w:color w:val="222222"/>
          <w:sz w:val="20"/>
          <w:szCs w:val="20"/>
          <w:shd w:val="clear" w:color="auto" w:fill="FFFFFF"/>
        </w:rPr>
        <w:t xml:space="preserve"> </w:t>
      </w:r>
      <w:r w:rsidRPr="004426F8">
        <w:rPr>
          <w:noProof/>
        </w:rPr>
        <w:t>Alexander, H.D., Mack, M.C., Goetz, S., Beck, P.S. and Belshe, E.F., 2012. Implications of increased deciduous cover on stand structure and aboveground carbon pools of Alaskan boreal forests. </w:t>
      </w:r>
      <w:r w:rsidRPr="004426F8">
        <w:rPr>
          <w:i/>
          <w:iCs/>
          <w:noProof/>
        </w:rPr>
        <w:t>Ecosphere</w:t>
      </w:r>
      <w:r w:rsidRPr="004426F8">
        <w:rPr>
          <w:noProof/>
        </w:rPr>
        <w:t>, </w:t>
      </w:r>
      <w:r w:rsidRPr="004426F8">
        <w:rPr>
          <w:i/>
          <w:iCs/>
          <w:noProof/>
        </w:rPr>
        <w:t>3</w:t>
      </w:r>
      <w:r w:rsidRPr="004426F8">
        <w:rPr>
          <w:noProof/>
        </w:rPr>
        <w:t>(5), pp.1-21.</w:t>
      </w:r>
    </w:p>
    <w:p w14:paraId="62308C78" w14:textId="77777777" w:rsidR="004426F8" w:rsidRDefault="004426F8" w:rsidP="0046700B">
      <w:pPr>
        <w:spacing w:line="480" w:lineRule="auto"/>
        <w:ind w:left="720" w:hanging="720"/>
        <w:rPr>
          <w:noProof/>
        </w:rPr>
      </w:pPr>
      <w:r w:rsidRPr="004426F8">
        <w:rPr>
          <w:noProof/>
        </w:rPr>
        <w:t>Binkley, D., Lousier, J.D. and Cromack Jr, K., 1984. Ecosystem effects of Sitka alder in a Douglas-fir plantation. </w:t>
      </w:r>
      <w:r w:rsidRPr="004426F8">
        <w:rPr>
          <w:i/>
          <w:iCs/>
          <w:noProof/>
        </w:rPr>
        <w:t>Forest Science</w:t>
      </w:r>
      <w:r w:rsidRPr="004426F8">
        <w:rPr>
          <w:noProof/>
        </w:rPr>
        <w:t>, </w:t>
      </w:r>
      <w:r w:rsidRPr="004426F8">
        <w:rPr>
          <w:i/>
          <w:iCs/>
          <w:noProof/>
        </w:rPr>
        <w:t>30</w:t>
      </w:r>
      <w:r w:rsidRPr="004426F8">
        <w:rPr>
          <w:noProof/>
        </w:rPr>
        <w:t>(1), pp.26-35.</w:t>
      </w:r>
    </w:p>
    <w:p w14:paraId="64F0EA94" w14:textId="5EA7B0A5" w:rsidR="004426F8" w:rsidRDefault="004426F8" w:rsidP="0046700B">
      <w:pPr>
        <w:spacing w:line="480" w:lineRule="auto"/>
        <w:ind w:left="720" w:hanging="720"/>
        <w:rPr>
          <w:noProof/>
        </w:rPr>
      </w:pPr>
      <w:r w:rsidRPr="004426F8">
        <w:rPr>
          <w:noProof/>
        </w:rPr>
        <w:t>Bond-Lamberty, B., Wang, C. and Gower, S.T., 2002. Aboveground and belowground biomass and sapwood area allometric equations for six boreal tree species of northern Manitoba. </w:t>
      </w:r>
      <w:r w:rsidRPr="004426F8">
        <w:rPr>
          <w:i/>
          <w:iCs/>
          <w:noProof/>
        </w:rPr>
        <w:t>Canadian Journal of Forest Research</w:t>
      </w:r>
      <w:r w:rsidRPr="004426F8">
        <w:rPr>
          <w:noProof/>
        </w:rPr>
        <w:t>, </w:t>
      </w:r>
      <w:r w:rsidRPr="004426F8">
        <w:rPr>
          <w:i/>
          <w:iCs/>
          <w:noProof/>
        </w:rPr>
        <w:t>32</w:t>
      </w:r>
      <w:r w:rsidRPr="004426F8">
        <w:rPr>
          <w:noProof/>
        </w:rPr>
        <w:t>(8), pp.1441-1450.</w:t>
      </w:r>
    </w:p>
    <w:p w14:paraId="71DA6BA8" w14:textId="77777777" w:rsidR="004426F8" w:rsidRDefault="004426F8" w:rsidP="0046700B">
      <w:pPr>
        <w:spacing w:line="480" w:lineRule="auto"/>
        <w:ind w:left="720" w:hanging="720"/>
        <w:rPr>
          <w:noProof/>
        </w:rPr>
      </w:pPr>
      <w:r w:rsidRPr="004426F8">
        <w:rPr>
          <w:noProof/>
        </w:rPr>
        <w:t>Buma, B., Hayes, K., Weiss, S. and Lucash, M., 2022. Short-interval fires increasing in the Alaskan boreal forest as fire self-regulation decays across forest types. </w:t>
      </w:r>
      <w:r w:rsidRPr="004426F8">
        <w:rPr>
          <w:i/>
          <w:iCs/>
          <w:noProof/>
        </w:rPr>
        <w:t>Scientific reports</w:t>
      </w:r>
      <w:r w:rsidRPr="004426F8">
        <w:rPr>
          <w:noProof/>
        </w:rPr>
        <w:t>, </w:t>
      </w:r>
      <w:r w:rsidRPr="004426F8">
        <w:rPr>
          <w:i/>
          <w:iCs/>
          <w:noProof/>
        </w:rPr>
        <w:t>12</w:t>
      </w:r>
      <w:r w:rsidRPr="004426F8">
        <w:rPr>
          <w:noProof/>
        </w:rPr>
        <w:t>(1), pp.1-10.</w:t>
      </w:r>
    </w:p>
    <w:p w14:paraId="4D5F7DCF" w14:textId="77777777" w:rsidR="00E00A3E" w:rsidRDefault="00E00A3E" w:rsidP="0046700B">
      <w:pPr>
        <w:spacing w:line="480" w:lineRule="auto"/>
        <w:ind w:left="720" w:hanging="720"/>
      </w:pPr>
      <w:r w:rsidRPr="00E00A3E">
        <w:t xml:space="preserve">Brown, J. K. 1974. </w:t>
      </w:r>
      <w:r w:rsidRPr="00E00A3E">
        <w:rPr>
          <w:i/>
          <w:iCs/>
        </w:rPr>
        <w:t>Handbook for inventorying downed woody material</w:t>
      </w:r>
      <w:r w:rsidRPr="00E00A3E">
        <w:t xml:space="preserve">. Gen. Tech. Rep. INT-16. Ogden, UT: Intermountain Forest and Range Experiment Station, Forest Service, U.S. Department of Agriculture; 24 p. </w:t>
      </w:r>
    </w:p>
    <w:p w14:paraId="0E36FDBD" w14:textId="1435249B" w:rsidR="001B16D2" w:rsidRDefault="001B16D2" w:rsidP="0046700B">
      <w:pPr>
        <w:spacing w:line="480" w:lineRule="auto"/>
        <w:ind w:left="720" w:hanging="720"/>
      </w:pPr>
      <w:r w:rsidRPr="001B16D2">
        <w:t>Byrd, A.G., 2013. </w:t>
      </w:r>
      <w:r w:rsidRPr="001B16D2">
        <w:rPr>
          <w:i/>
          <w:iCs/>
        </w:rPr>
        <w:t>Evaluating short rotation poplar biomass on an experimental land-fill cap near Anchorage, Alaska</w:t>
      </w:r>
      <w:r w:rsidRPr="001B16D2">
        <w:t> (Doctoral dissertation).</w:t>
      </w:r>
    </w:p>
    <w:p w14:paraId="2A7C451C" w14:textId="7BAA3FD3" w:rsidR="004426F8" w:rsidRDefault="004426F8" w:rsidP="0046700B">
      <w:pPr>
        <w:spacing w:line="480" w:lineRule="auto"/>
        <w:ind w:left="720" w:hanging="720"/>
        <w:rPr>
          <w:noProof/>
        </w:rPr>
      </w:pPr>
      <w:r w:rsidRPr="004426F8">
        <w:rPr>
          <w:noProof/>
        </w:rPr>
        <w:lastRenderedPageBreak/>
        <w:t>Calef, M.P., David McGuire, A., Epstein, H.E., Scott Rupp, T. and Shugart, H.H., 2005. Analysis of vegetation distribution in Interior Alaska and sensitivity to climate change using a logistic regression approach. </w:t>
      </w:r>
      <w:r w:rsidRPr="004426F8">
        <w:rPr>
          <w:i/>
          <w:iCs/>
          <w:noProof/>
        </w:rPr>
        <w:t>Journal of Biogeography</w:t>
      </w:r>
      <w:r w:rsidRPr="004426F8">
        <w:rPr>
          <w:noProof/>
        </w:rPr>
        <w:t>, </w:t>
      </w:r>
      <w:r w:rsidRPr="004426F8">
        <w:rPr>
          <w:i/>
          <w:iCs/>
          <w:noProof/>
        </w:rPr>
        <w:t>32</w:t>
      </w:r>
      <w:r w:rsidRPr="004426F8">
        <w:rPr>
          <w:noProof/>
        </w:rPr>
        <w:t>(5), pp.863-878.</w:t>
      </w:r>
    </w:p>
    <w:p w14:paraId="5EC990CF" w14:textId="77777777" w:rsidR="004426F8" w:rsidRDefault="004426F8" w:rsidP="0046700B">
      <w:pPr>
        <w:spacing w:line="480" w:lineRule="auto"/>
        <w:ind w:left="720" w:hanging="720"/>
        <w:rPr>
          <w:noProof/>
        </w:rPr>
      </w:pPr>
      <w:r w:rsidRPr="004426F8">
        <w:rPr>
          <w:noProof/>
        </w:rPr>
        <w:t>Chen, Q., Laurin, G.V. and Valentini, R., 2015. Uncertainty of remotely sensed aboveground biomass over an African tropical forest: Propagating errors from trees to plots to pixels. </w:t>
      </w:r>
      <w:r w:rsidRPr="004426F8">
        <w:rPr>
          <w:i/>
          <w:iCs/>
          <w:noProof/>
        </w:rPr>
        <w:t>Remote Sensing of Environment</w:t>
      </w:r>
      <w:r w:rsidRPr="004426F8">
        <w:rPr>
          <w:noProof/>
        </w:rPr>
        <w:t>, </w:t>
      </w:r>
      <w:r w:rsidRPr="004426F8">
        <w:rPr>
          <w:i/>
          <w:iCs/>
          <w:noProof/>
        </w:rPr>
        <w:t>160</w:t>
      </w:r>
      <w:r w:rsidRPr="004426F8">
        <w:rPr>
          <w:noProof/>
        </w:rPr>
        <w:t>, pp.134-143.</w:t>
      </w:r>
    </w:p>
    <w:p w14:paraId="44974102" w14:textId="77777777" w:rsidR="004426F8" w:rsidRDefault="004426F8" w:rsidP="0046700B">
      <w:pPr>
        <w:spacing w:line="480" w:lineRule="auto"/>
        <w:ind w:left="720" w:hanging="720"/>
        <w:rPr>
          <w:noProof/>
        </w:rPr>
      </w:pPr>
      <w:r w:rsidRPr="004426F8">
        <w:rPr>
          <w:noProof/>
        </w:rPr>
        <w:t>Dieleman, C.M., Rogers, B.M., Potter, S., Veraverbeke, S., Johnstone, J.F., Laflamme, J., Solvik, K., Walker, X.J., Mack, M.C. and Turetsky, M.R., 2020. Wildfire combustion and carbon stocks in the southern Canadian boreal forest: Implications for a warming world. </w:t>
      </w:r>
      <w:r w:rsidRPr="004426F8">
        <w:rPr>
          <w:i/>
          <w:iCs/>
          <w:noProof/>
        </w:rPr>
        <w:t>Global change biology</w:t>
      </w:r>
      <w:r w:rsidRPr="004426F8">
        <w:rPr>
          <w:noProof/>
        </w:rPr>
        <w:t>, </w:t>
      </w:r>
      <w:r w:rsidRPr="004426F8">
        <w:rPr>
          <w:i/>
          <w:iCs/>
          <w:noProof/>
        </w:rPr>
        <w:t>26</w:t>
      </w:r>
      <w:r w:rsidRPr="004426F8">
        <w:rPr>
          <w:noProof/>
        </w:rPr>
        <w:t>(11), pp.6062-6079.</w:t>
      </w:r>
    </w:p>
    <w:p w14:paraId="1AB79FF5" w14:textId="7D79CC15" w:rsidR="003E1AF6" w:rsidRDefault="003E1AF6" w:rsidP="0046700B">
      <w:pPr>
        <w:spacing w:line="480" w:lineRule="auto"/>
        <w:ind w:left="720" w:hanging="720"/>
        <w:rPr>
          <w:noProof/>
        </w:rPr>
      </w:pPr>
      <w:r w:rsidRPr="003E1AF6">
        <w:rPr>
          <w:noProof/>
        </w:rPr>
        <w:t>Fourqurean, J., Johnson, B., Kauffman, J.B., Kennedy, H., Lovelock, C., Alongi, D.M., Cifuentes, M., Copertino, M., Crooks, S., Duarte, C. and Fortes, M., 2015. Field sampling of soil carbon pools in coastal ecosystems.</w:t>
      </w:r>
    </w:p>
    <w:p w14:paraId="7DB3460F" w14:textId="77777777" w:rsidR="004426F8" w:rsidRDefault="004426F8" w:rsidP="0046700B">
      <w:pPr>
        <w:spacing w:line="480" w:lineRule="auto"/>
        <w:ind w:left="720" w:hanging="720"/>
        <w:rPr>
          <w:noProof/>
        </w:rPr>
      </w:pPr>
      <w:r w:rsidRPr="004426F8">
        <w:rPr>
          <w:noProof/>
        </w:rPr>
        <w:t>Harden, J.W., Manies, K.L., Turetsky, M.R. and Neff, J.C., 2006. Effects of wildfire and permafrost on soil organic matter and soil climate in interior Alaska. </w:t>
      </w:r>
      <w:r w:rsidRPr="004426F8">
        <w:rPr>
          <w:i/>
          <w:iCs/>
          <w:noProof/>
        </w:rPr>
        <w:t>Global Change Biology</w:t>
      </w:r>
      <w:r w:rsidRPr="004426F8">
        <w:rPr>
          <w:noProof/>
        </w:rPr>
        <w:t>, </w:t>
      </w:r>
      <w:r w:rsidRPr="004426F8">
        <w:rPr>
          <w:i/>
          <w:iCs/>
          <w:noProof/>
        </w:rPr>
        <w:t>12</w:t>
      </w:r>
      <w:r w:rsidRPr="004426F8">
        <w:rPr>
          <w:noProof/>
        </w:rPr>
        <w:t>(12), pp.2391-2403.</w:t>
      </w:r>
    </w:p>
    <w:p w14:paraId="2A895A46" w14:textId="77777777" w:rsidR="004426F8" w:rsidRDefault="004426F8" w:rsidP="0046700B">
      <w:pPr>
        <w:spacing w:line="480" w:lineRule="auto"/>
        <w:ind w:left="720" w:hanging="720"/>
        <w:rPr>
          <w:noProof/>
        </w:rPr>
      </w:pPr>
      <w:r w:rsidRPr="004426F8">
        <w:rPr>
          <w:noProof/>
        </w:rPr>
        <w:t>Harden, J.W., Manies, K.L., O'Donnell, J., Johnson, K., Frolking, S. and Fan, Z., 2012. Spatiotemporal analysis of black spruce forest soils and implications for the fate of C. </w:t>
      </w:r>
      <w:r w:rsidRPr="004426F8">
        <w:rPr>
          <w:i/>
          <w:iCs/>
          <w:noProof/>
        </w:rPr>
        <w:t>Journal of Geophysical Research: Biogeosciences</w:t>
      </w:r>
      <w:r w:rsidRPr="004426F8">
        <w:rPr>
          <w:noProof/>
        </w:rPr>
        <w:t>, </w:t>
      </w:r>
      <w:r w:rsidRPr="004426F8">
        <w:rPr>
          <w:i/>
          <w:iCs/>
          <w:noProof/>
        </w:rPr>
        <w:t>117</w:t>
      </w:r>
      <w:r w:rsidRPr="004426F8">
        <w:rPr>
          <w:noProof/>
        </w:rPr>
        <w:t>(G1).</w:t>
      </w:r>
    </w:p>
    <w:p w14:paraId="2601296C" w14:textId="77777777" w:rsidR="004426F8" w:rsidRDefault="004426F8" w:rsidP="0046700B">
      <w:pPr>
        <w:spacing w:line="480" w:lineRule="auto"/>
        <w:ind w:left="720" w:hanging="720"/>
        <w:rPr>
          <w:noProof/>
        </w:rPr>
      </w:pPr>
      <w:r w:rsidRPr="004426F8">
        <w:rPr>
          <w:noProof/>
        </w:rPr>
        <w:t>Hayes, K. and Buma, B., 2021. Effects of short‐interval disturbances continue to accumulate, overwhelming variability in local resilience. </w:t>
      </w:r>
      <w:r w:rsidRPr="004426F8">
        <w:rPr>
          <w:i/>
          <w:iCs/>
          <w:noProof/>
        </w:rPr>
        <w:t>Ecosphere</w:t>
      </w:r>
      <w:r w:rsidRPr="004426F8">
        <w:rPr>
          <w:noProof/>
        </w:rPr>
        <w:t>, </w:t>
      </w:r>
      <w:r w:rsidRPr="004426F8">
        <w:rPr>
          <w:i/>
          <w:iCs/>
          <w:noProof/>
        </w:rPr>
        <w:t>12</w:t>
      </w:r>
      <w:r w:rsidRPr="004426F8">
        <w:rPr>
          <w:noProof/>
        </w:rPr>
        <w:t>(3), p.e03379.</w:t>
      </w:r>
    </w:p>
    <w:p w14:paraId="2D62842C" w14:textId="0160DFF2" w:rsidR="00E00A3E" w:rsidRDefault="00E00A3E" w:rsidP="0046700B">
      <w:pPr>
        <w:spacing w:line="480" w:lineRule="auto"/>
        <w:ind w:left="720" w:hanging="720"/>
        <w:rPr>
          <w:noProof/>
        </w:rPr>
      </w:pPr>
      <w:r w:rsidRPr="00E00A3E">
        <w:rPr>
          <w:noProof/>
        </w:rPr>
        <w:lastRenderedPageBreak/>
        <w:t>Higuera, P.E., Brubaker, L.B., Anderson, P.M., Brown, T.A., Kennedy, A.T. and Hu, F.S., 2008. Frequent fires in ancient shrub tundra: implications of paleorecords for arctic environmental change. </w:t>
      </w:r>
      <w:r w:rsidRPr="00E00A3E">
        <w:rPr>
          <w:i/>
          <w:iCs/>
          <w:noProof/>
        </w:rPr>
        <w:t>PloS one</w:t>
      </w:r>
      <w:r w:rsidRPr="00E00A3E">
        <w:rPr>
          <w:noProof/>
        </w:rPr>
        <w:t>, </w:t>
      </w:r>
      <w:r w:rsidRPr="00E00A3E">
        <w:rPr>
          <w:i/>
          <w:iCs/>
          <w:noProof/>
        </w:rPr>
        <w:t>3</w:t>
      </w:r>
      <w:r w:rsidRPr="00E00A3E">
        <w:rPr>
          <w:noProof/>
        </w:rPr>
        <w:t>(3), p.e0001744.</w:t>
      </w:r>
    </w:p>
    <w:p w14:paraId="18C10195" w14:textId="77777777" w:rsidR="0046700B" w:rsidRDefault="0046700B" w:rsidP="0046700B">
      <w:pPr>
        <w:spacing w:line="480" w:lineRule="auto"/>
        <w:ind w:left="720" w:hanging="720"/>
        <w:rPr>
          <w:noProof/>
        </w:rPr>
      </w:pPr>
      <w:r w:rsidRPr="0046700B">
        <w:rPr>
          <w:noProof/>
        </w:rPr>
        <w:t>Hoecker, T.J., Higuera, P.E., Kelly, R. and Hu, F.S., 2020. Arctic and boreal paleofire records reveal drivers of fire activity and departures from Holocene variability. </w:t>
      </w:r>
      <w:r w:rsidRPr="0046700B">
        <w:rPr>
          <w:i/>
          <w:iCs/>
          <w:noProof/>
        </w:rPr>
        <w:t>Ecology</w:t>
      </w:r>
      <w:r w:rsidRPr="0046700B">
        <w:rPr>
          <w:noProof/>
        </w:rPr>
        <w:t>, </w:t>
      </w:r>
      <w:r w:rsidRPr="0046700B">
        <w:rPr>
          <w:i/>
          <w:iCs/>
          <w:noProof/>
        </w:rPr>
        <w:t>101</w:t>
      </w:r>
      <w:r w:rsidRPr="0046700B">
        <w:rPr>
          <w:noProof/>
        </w:rPr>
        <w:t>(9), p.e03096.</w:t>
      </w:r>
    </w:p>
    <w:p w14:paraId="6462BCF4" w14:textId="77777777" w:rsidR="0046700B" w:rsidRDefault="0046700B" w:rsidP="0046700B">
      <w:pPr>
        <w:spacing w:line="480" w:lineRule="auto"/>
        <w:ind w:left="720" w:hanging="720"/>
        <w:rPr>
          <w:noProof/>
        </w:rPr>
      </w:pPr>
      <w:r w:rsidRPr="0046700B">
        <w:rPr>
          <w:noProof/>
        </w:rPr>
        <w:t>Holdaway, R.J., McNeill, S.J., Mason, N.W. and Carswell, F.E., 2014. Propagating uncertainty in plot-based estimates of forest carbon stock and carbon stock change. </w:t>
      </w:r>
      <w:r w:rsidRPr="0046700B">
        <w:rPr>
          <w:i/>
          <w:iCs/>
          <w:noProof/>
        </w:rPr>
        <w:t>Ecosystems</w:t>
      </w:r>
      <w:r w:rsidRPr="0046700B">
        <w:rPr>
          <w:noProof/>
        </w:rPr>
        <w:t>, </w:t>
      </w:r>
      <w:r w:rsidRPr="0046700B">
        <w:rPr>
          <w:i/>
          <w:iCs/>
          <w:noProof/>
        </w:rPr>
        <w:t>17</w:t>
      </w:r>
      <w:r w:rsidRPr="0046700B">
        <w:rPr>
          <w:noProof/>
        </w:rPr>
        <w:t>(4), pp.627-640.</w:t>
      </w:r>
    </w:p>
    <w:p w14:paraId="4836592F" w14:textId="12AF2673" w:rsidR="003E1AF6" w:rsidRDefault="003E1AF6" w:rsidP="0046700B">
      <w:pPr>
        <w:spacing w:line="480" w:lineRule="auto"/>
        <w:ind w:left="720" w:hanging="720"/>
        <w:rPr>
          <w:noProof/>
        </w:rPr>
      </w:pPr>
      <w:r w:rsidRPr="003E1AF6">
        <w:rPr>
          <w:noProof/>
        </w:rPr>
        <w:t>Hooten, M.B. and Hobbs, N.T., 2015. A guide to Bayesian model selection for ecologists. </w:t>
      </w:r>
      <w:r w:rsidRPr="003E1AF6">
        <w:rPr>
          <w:i/>
          <w:iCs/>
          <w:noProof/>
        </w:rPr>
        <w:t>Ecological monographs</w:t>
      </w:r>
      <w:r w:rsidRPr="003E1AF6">
        <w:rPr>
          <w:noProof/>
        </w:rPr>
        <w:t>, </w:t>
      </w:r>
      <w:r w:rsidRPr="003E1AF6">
        <w:rPr>
          <w:i/>
          <w:iCs/>
          <w:noProof/>
        </w:rPr>
        <w:t>85</w:t>
      </w:r>
      <w:r w:rsidRPr="003E1AF6">
        <w:rPr>
          <w:noProof/>
        </w:rPr>
        <w:t>(1), pp.3-28.</w:t>
      </w:r>
    </w:p>
    <w:p w14:paraId="3E4BA95C" w14:textId="77777777" w:rsidR="0046700B" w:rsidRDefault="0046700B" w:rsidP="0046700B">
      <w:pPr>
        <w:spacing w:line="480" w:lineRule="auto"/>
        <w:ind w:left="720" w:hanging="720"/>
        <w:rPr>
          <w:noProof/>
        </w:rPr>
      </w:pPr>
      <w:r w:rsidRPr="0046700B">
        <w:rPr>
          <w:noProof/>
        </w:rPr>
        <w:t>Jafarov, E.E., Romanovsky, V.E., Genet, H., McGuire, A.D. and Marchenko, S.S., 2013. The effects of fire on the thermal stability of permafrost in lowland and upland black spruce forests of interior Alaska in a changing climate. </w:t>
      </w:r>
      <w:r w:rsidRPr="0046700B">
        <w:rPr>
          <w:i/>
          <w:iCs/>
          <w:noProof/>
        </w:rPr>
        <w:t>Environmental Research Letters</w:t>
      </w:r>
      <w:r w:rsidRPr="0046700B">
        <w:rPr>
          <w:noProof/>
        </w:rPr>
        <w:t>, </w:t>
      </w:r>
      <w:r w:rsidRPr="0046700B">
        <w:rPr>
          <w:i/>
          <w:iCs/>
          <w:noProof/>
        </w:rPr>
        <w:t>8</w:t>
      </w:r>
      <w:r w:rsidRPr="0046700B">
        <w:rPr>
          <w:noProof/>
        </w:rPr>
        <w:t>(3), p.035030.</w:t>
      </w:r>
    </w:p>
    <w:p w14:paraId="7F47CE83" w14:textId="77777777" w:rsidR="0046700B" w:rsidRDefault="0046700B" w:rsidP="0046700B">
      <w:pPr>
        <w:spacing w:line="480" w:lineRule="auto"/>
        <w:ind w:left="720" w:hanging="720"/>
        <w:rPr>
          <w:noProof/>
        </w:rPr>
      </w:pPr>
      <w:r w:rsidRPr="0046700B">
        <w:rPr>
          <w:noProof/>
        </w:rPr>
        <w:t>Johnston, W.F., 1971. </w:t>
      </w:r>
      <w:r w:rsidRPr="0046700B">
        <w:rPr>
          <w:i/>
          <w:iCs/>
          <w:noProof/>
        </w:rPr>
        <w:t>Management guide for the black spruce type in the lake states</w:t>
      </w:r>
      <w:r w:rsidRPr="0046700B">
        <w:rPr>
          <w:noProof/>
        </w:rPr>
        <w:t> (Vol. 64). North Central Forest Experiment Station, Forest Service, US Department of Agriculture.</w:t>
      </w:r>
    </w:p>
    <w:p w14:paraId="712D35F3" w14:textId="0AEE9E9E" w:rsidR="00EB15E6" w:rsidRDefault="00EB15E6" w:rsidP="0046700B">
      <w:pPr>
        <w:spacing w:line="480" w:lineRule="auto"/>
        <w:ind w:left="720" w:hanging="720"/>
        <w:rPr>
          <w:noProof/>
        </w:rPr>
      </w:pPr>
      <w:r w:rsidRPr="00EB15E6">
        <w:rPr>
          <w:noProof/>
        </w:rPr>
        <w:t>Johnstone, J. F., and F. S. Chapin. 2006. Effects of soil burn severity on post-fire tree recruitment in boreal forest. </w:t>
      </w:r>
      <w:r w:rsidRPr="00EB15E6">
        <w:rPr>
          <w:i/>
          <w:noProof/>
        </w:rPr>
        <w:t>Ecosystems</w:t>
      </w:r>
      <w:r w:rsidRPr="00EB15E6">
        <w:rPr>
          <w:noProof/>
        </w:rPr>
        <w:t xml:space="preserve"> 9(1): 14-31. </w:t>
      </w:r>
    </w:p>
    <w:p w14:paraId="13D9E0E0" w14:textId="61CC88EF" w:rsidR="00104A8C" w:rsidRDefault="00104A8C" w:rsidP="0046700B">
      <w:pPr>
        <w:spacing w:line="480" w:lineRule="auto"/>
        <w:ind w:left="720" w:hanging="720"/>
        <w:rPr>
          <w:noProof/>
        </w:rPr>
      </w:pPr>
      <w:r w:rsidRPr="00104A8C">
        <w:rPr>
          <w:noProof/>
        </w:rPr>
        <w:t>Johnstone, J.F., Hollingsworth, T.N., C</w:t>
      </w:r>
      <w:r>
        <w:rPr>
          <w:noProof/>
        </w:rPr>
        <w:t>hapin</w:t>
      </w:r>
      <w:r w:rsidRPr="00104A8C">
        <w:rPr>
          <w:noProof/>
        </w:rPr>
        <w:t xml:space="preserve"> III, F.S. and Mack, M.C., 2010. Changes in fire regime break the legacy lock on successional trajectories in Alaskan boreal forest. Global change biology, 16(4), pp.1281-1295.</w:t>
      </w:r>
    </w:p>
    <w:p w14:paraId="59837726" w14:textId="3FDC5F9D" w:rsidR="00BD37F1" w:rsidRDefault="00BD37F1" w:rsidP="0046700B">
      <w:pPr>
        <w:spacing w:line="480" w:lineRule="auto"/>
        <w:ind w:left="720" w:hanging="720"/>
        <w:rPr>
          <w:noProof/>
        </w:rPr>
      </w:pPr>
      <w:r w:rsidRPr="00BD37F1">
        <w:rPr>
          <w:noProof/>
        </w:rPr>
        <w:lastRenderedPageBreak/>
        <w:t>Johnson, M.G. and Kern, J.S., 2002. Quantifying the organic carbon held in forested soils of the United States and Puerto Rico. In </w:t>
      </w:r>
      <w:r w:rsidRPr="00BD37F1">
        <w:rPr>
          <w:i/>
          <w:iCs/>
          <w:noProof/>
        </w:rPr>
        <w:t>The potential of US forest soils to sequester carbon and mitigate the greenhouse effect</w:t>
      </w:r>
      <w:r w:rsidRPr="00BD37F1">
        <w:rPr>
          <w:noProof/>
        </w:rPr>
        <w:t> (pp. 47-72). CRC press.</w:t>
      </w:r>
    </w:p>
    <w:p w14:paraId="1F5CE54D" w14:textId="77777777" w:rsidR="0046700B" w:rsidRDefault="0046700B" w:rsidP="0046700B">
      <w:pPr>
        <w:spacing w:line="480" w:lineRule="auto"/>
        <w:ind w:left="720" w:hanging="720"/>
        <w:rPr>
          <w:noProof/>
        </w:rPr>
      </w:pPr>
      <w:r w:rsidRPr="0046700B">
        <w:rPr>
          <w:noProof/>
        </w:rPr>
        <w:t>Kane, E.S. and Vogel, J.G., 2009. Patterns of total ecosystem carbon storage with changes in soil temperature in boreal black spruce forests. </w:t>
      </w:r>
      <w:r w:rsidRPr="0046700B">
        <w:rPr>
          <w:i/>
          <w:iCs/>
          <w:noProof/>
        </w:rPr>
        <w:t>Ecosystems</w:t>
      </w:r>
      <w:r w:rsidRPr="0046700B">
        <w:rPr>
          <w:noProof/>
        </w:rPr>
        <w:t>, </w:t>
      </w:r>
      <w:r w:rsidRPr="0046700B">
        <w:rPr>
          <w:i/>
          <w:iCs/>
          <w:noProof/>
        </w:rPr>
        <w:t>12</w:t>
      </w:r>
      <w:r w:rsidRPr="0046700B">
        <w:rPr>
          <w:noProof/>
        </w:rPr>
        <w:t>(2), pp.322-335.</w:t>
      </w:r>
    </w:p>
    <w:p w14:paraId="55D29B5E" w14:textId="77777777" w:rsidR="0046700B" w:rsidRDefault="0046700B" w:rsidP="0046700B">
      <w:pPr>
        <w:spacing w:line="480" w:lineRule="auto"/>
        <w:ind w:left="720" w:hanging="720"/>
        <w:rPr>
          <w:noProof/>
        </w:rPr>
      </w:pPr>
      <w:r w:rsidRPr="0046700B">
        <w:rPr>
          <w:noProof/>
        </w:rPr>
        <w:t>Kasischke, E.S. and Turetsky, M.R., 2006. Recent changes in the fire regime across the North American boreal region—Spatial and temporal patterns of burning across Canada and Alaska. </w:t>
      </w:r>
      <w:r w:rsidRPr="0046700B">
        <w:rPr>
          <w:i/>
          <w:iCs/>
          <w:noProof/>
        </w:rPr>
        <w:t>Geophysical research letters</w:t>
      </w:r>
      <w:r w:rsidRPr="0046700B">
        <w:rPr>
          <w:noProof/>
        </w:rPr>
        <w:t>, </w:t>
      </w:r>
      <w:r w:rsidRPr="0046700B">
        <w:rPr>
          <w:i/>
          <w:iCs/>
          <w:noProof/>
        </w:rPr>
        <w:t>33</w:t>
      </w:r>
      <w:r w:rsidRPr="0046700B">
        <w:rPr>
          <w:noProof/>
        </w:rPr>
        <w:t>(9).</w:t>
      </w:r>
    </w:p>
    <w:p w14:paraId="0541B307" w14:textId="19D9DBD1" w:rsidR="00EB15E6" w:rsidRDefault="00EB15E6" w:rsidP="0046700B">
      <w:pPr>
        <w:spacing w:line="480" w:lineRule="auto"/>
        <w:ind w:left="720" w:hanging="720"/>
        <w:rPr>
          <w:noProof/>
        </w:rPr>
      </w:pPr>
      <w:r w:rsidRPr="00EB15E6">
        <w:rPr>
          <w:noProof/>
        </w:rPr>
        <w:t>Kasischke, E.S. and Stocks, B.J. eds., 2012. </w:t>
      </w:r>
      <w:r w:rsidRPr="00EB15E6">
        <w:rPr>
          <w:i/>
          <w:iCs/>
          <w:noProof/>
        </w:rPr>
        <w:t>Fire, climate change, and carbon cycling in the boreal forest</w:t>
      </w:r>
      <w:r w:rsidRPr="00EB15E6">
        <w:rPr>
          <w:noProof/>
        </w:rPr>
        <w:t> (Vol. 138). Springer Science &amp; Business Media.</w:t>
      </w:r>
    </w:p>
    <w:p w14:paraId="77559EEC" w14:textId="23CFADF8" w:rsidR="003E1AF6" w:rsidRDefault="003E1AF6" w:rsidP="0046700B">
      <w:pPr>
        <w:spacing w:line="480" w:lineRule="auto"/>
        <w:ind w:left="720" w:hanging="720"/>
        <w:rPr>
          <w:noProof/>
        </w:rPr>
      </w:pPr>
      <w:r w:rsidRPr="003E1AF6">
        <w:rPr>
          <w:noProof/>
        </w:rPr>
        <w:t>Kéry, M. and Royle, J.A., 2020. </w:t>
      </w:r>
      <w:r w:rsidRPr="003E1AF6">
        <w:rPr>
          <w:i/>
          <w:iCs/>
          <w:noProof/>
        </w:rPr>
        <w:t>Applied Hierarchical Modeling in Ecology: Analysis of distribution, abundance and species richness in R and BUGS: Volume 2: Dynamic and Advanced Models</w:t>
      </w:r>
      <w:r w:rsidRPr="003E1AF6">
        <w:rPr>
          <w:noProof/>
        </w:rPr>
        <w:t>. Academic Press.</w:t>
      </w:r>
    </w:p>
    <w:p w14:paraId="7F2367D8" w14:textId="7A449F32" w:rsidR="00EB15E6" w:rsidRDefault="00EB15E6" w:rsidP="0046700B">
      <w:pPr>
        <w:spacing w:line="480" w:lineRule="auto"/>
        <w:ind w:left="720" w:hanging="720"/>
        <w:rPr>
          <w:ins w:id="35" w:author="Katherine Hayes" w:date="2023-10-04T11:05:00Z"/>
          <w:noProof/>
        </w:rPr>
      </w:pPr>
      <w:r w:rsidRPr="00EB15E6">
        <w:rPr>
          <w:noProof/>
        </w:rPr>
        <w:t>Kurkowski, T. A., et al. 2008. Relative importance of different secondary successional pathways in an Alaskan boreal forest. </w:t>
      </w:r>
      <w:r w:rsidRPr="00EB15E6">
        <w:rPr>
          <w:i/>
          <w:iCs/>
          <w:noProof/>
        </w:rPr>
        <w:t>Canadian Journal of Forest Research</w:t>
      </w:r>
      <w:r w:rsidRPr="00EB15E6">
        <w:rPr>
          <w:noProof/>
        </w:rPr>
        <w:t> 38(7): 1911-1923.</w:t>
      </w:r>
    </w:p>
    <w:p w14:paraId="4B6B3A8E" w14:textId="4B9EA3F5" w:rsidR="00937226" w:rsidRDefault="00937226" w:rsidP="0046700B">
      <w:pPr>
        <w:spacing w:line="480" w:lineRule="auto"/>
        <w:ind w:left="720" w:hanging="720"/>
        <w:rPr>
          <w:noProof/>
        </w:rPr>
      </w:pPr>
      <w:proofErr w:type="spellStart"/>
      <w:ins w:id="36" w:author="Katherine Hayes" w:date="2023-10-04T11:05:00Z">
        <w:r>
          <w:rPr>
            <w:rFonts w:ascii="Arial" w:hAnsi="Arial" w:cs="Arial"/>
            <w:color w:val="222222"/>
            <w:sz w:val="20"/>
            <w:szCs w:val="20"/>
            <w:shd w:val="clear" w:color="auto" w:fill="FFFFFF"/>
          </w:rPr>
          <w:t>Laganiere</w:t>
        </w:r>
        <w:proofErr w:type="spellEnd"/>
        <w:r>
          <w:rPr>
            <w:rFonts w:ascii="Arial" w:hAnsi="Arial" w:cs="Arial"/>
            <w:color w:val="222222"/>
            <w:sz w:val="20"/>
            <w:szCs w:val="20"/>
            <w:shd w:val="clear" w:color="auto" w:fill="FFFFFF"/>
          </w:rPr>
          <w:t xml:space="preserve">, J., </w:t>
        </w:r>
        <w:proofErr w:type="spellStart"/>
        <w:r>
          <w:rPr>
            <w:rFonts w:ascii="Arial" w:hAnsi="Arial" w:cs="Arial"/>
            <w:color w:val="222222"/>
            <w:sz w:val="20"/>
            <w:szCs w:val="20"/>
            <w:shd w:val="clear" w:color="auto" w:fill="FFFFFF"/>
          </w:rPr>
          <w:t>Paré</w:t>
        </w:r>
        <w:proofErr w:type="spellEnd"/>
        <w:r>
          <w:rPr>
            <w:rFonts w:ascii="Arial" w:hAnsi="Arial" w:cs="Arial"/>
            <w:color w:val="222222"/>
            <w:sz w:val="20"/>
            <w:szCs w:val="20"/>
            <w:shd w:val="clear" w:color="auto" w:fill="FFFFFF"/>
          </w:rPr>
          <w:t xml:space="preserve">, D., Bergeron, Y., Chen, H.Y., Brassard, B.W. and </w:t>
        </w:r>
        <w:proofErr w:type="spellStart"/>
        <w:r>
          <w:rPr>
            <w:rFonts w:ascii="Arial" w:hAnsi="Arial" w:cs="Arial"/>
            <w:color w:val="222222"/>
            <w:sz w:val="20"/>
            <w:szCs w:val="20"/>
            <w:shd w:val="clear" w:color="auto" w:fill="FFFFFF"/>
          </w:rPr>
          <w:t>Cavard</w:t>
        </w:r>
        <w:proofErr w:type="spellEnd"/>
        <w:r>
          <w:rPr>
            <w:rFonts w:ascii="Arial" w:hAnsi="Arial" w:cs="Arial"/>
            <w:color w:val="222222"/>
            <w:sz w:val="20"/>
            <w:szCs w:val="20"/>
            <w:shd w:val="clear" w:color="auto" w:fill="FFFFFF"/>
          </w:rPr>
          <w:t>, X., 2013. Stability of soil carbon stocks varies with forest composition in the Canadian boreal biome. </w:t>
        </w:r>
        <w:r>
          <w:rPr>
            <w:rFonts w:ascii="Arial" w:hAnsi="Arial" w:cs="Arial"/>
            <w:i/>
            <w:iCs/>
            <w:color w:val="222222"/>
            <w:sz w:val="20"/>
            <w:szCs w:val="20"/>
            <w:shd w:val="clear" w:color="auto" w:fill="FFFFFF"/>
          </w:rPr>
          <w:t>Ecosystems</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16</w:t>
        </w:r>
        <w:r>
          <w:rPr>
            <w:rFonts w:ascii="Arial" w:hAnsi="Arial" w:cs="Arial"/>
            <w:color w:val="222222"/>
            <w:sz w:val="20"/>
            <w:szCs w:val="20"/>
            <w:shd w:val="clear" w:color="auto" w:fill="FFFFFF"/>
          </w:rPr>
          <w:t>, pp.852-865.</w:t>
        </w:r>
      </w:ins>
    </w:p>
    <w:p w14:paraId="359C2857" w14:textId="2EADA85C" w:rsidR="00B1087D" w:rsidRDefault="00B1087D" w:rsidP="0046700B">
      <w:pPr>
        <w:spacing w:line="480" w:lineRule="auto"/>
        <w:ind w:left="720" w:hanging="720"/>
        <w:rPr>
          <w:noProof/>
        </w:rPr>
      </w:pPr>
      <w:r w:rsidRPr="00B1087D">
        <w:rPr>
          <w:noProof/>
        </w:rPr>
        <w:t>LeBarron, R.K., 1939. The role of forest fires in the reproduction of black spruce. </w:t>
      </w:r>
      <w:r w:rsidRPr="00B1087D">
        <w:rPr>
          <w:i/>
          <w:iCs/>
          <w:noProof/>
        </w:rPr>
        <w:t>Journal of the Minnesota Academy of Science</w:t>
      </w:r>
      <w:r w:rsidRPr="00B1087D">
        <w:rPr>
          <w:noProof/>
        </w:rPr>
        <w:t>, </w:t>
      </w:r>
      <w:r w:rsidRPr="00B1087D">
        <w:rPr>
          <w:i/>
          <w:iCs/>
          <w:noProof/>
        </w:rPr>
        <w:t>7</w:t>
      </w:r>
      <w:r w:rsidRPr="00B1087D">
        <w:rPr>
          <w:noProof/>
        </w:rPr>
        <w:t>(1), pp.10-14</w:t>
      </w:r>
      <w:r>
        <w:rPr>
          <w:noProof/>
        </w:rPr>
        <w:t>.</w:t>
      </w:r>
    </w:p>
    <w:p w14:paraId="22875265" w14:textId="77777777" w:rsidR="0046700B" w:rsidRDefault="0046700B" w:rsidP="0046700B">
      <w:pPr>
        <w:spacing w:line="480" w:lineRule="auto"/>
        <w:ind w:left="720" w:hanging="720"/>
        <w:rPr>
          <w:noProof/>
        </w:rPr>
      </w:pPr>
      <w:r w:rsidRPr="0046700B">
        <w:rPr>
          <w:noProof/>
        </w:rPr>
        <w:t>Mack, M.C., Walker, X.J., Johnstone, J.F., Alexander, H.D., Melvin, A.M., Jean, M. and Miller, S.N., 2021. Carbon loss from boreal forest wildfires offset by increased dominance of deciduous trees. </w:t>
      </w:r>
      <w:r w:rsidRPr="0046700B">
        <w:rPr>
          <w:i/>
          <w:iCs/>
          <w:noProof/>
        </w:rPr>
        <w:t>Science</w:t>
      </w:r>
      <w:r w:rsidRPr="0046700B">
        <w:rPr>
          <w:noProof/>
        </w:rPr>
        <w:t>, </w:t>
      </w:r>
      <w:r w:rsidRPr="0046700B">
        <w:rPr>
          <w:i/>
          <w:iCs/>
          <w:noProof/>
        </w:rPr>
        <w:t>372</w:t>
      </w:r>
      <w:r w:rsidRPr="0046700B">
        <w:rPr>
          <w:noProof/>
        </w:rPr>
        <w:t>(6539), pp.280-283.</w:t>
      </w:r>
    </w:p>
    <w:p w14:paraId="4040AB20" w14:textId="77777777" w:rsidR="0046700B" w:rsidRDefault="0046700B" w:rsidP="0046700B">
      <w:pPr>
        <w:spacing w:line="480" w:lineRule="auto"/>
        <w:ind w:left="720" w:hanging="720"/>
        <w:rPr>
          <w:noProof/>
        </w:rPr>
      </w:pPr>
      <w:r w:rsidRPr="0046700B">
        <w:rPr>
          <w:noProof/>
        </w:rPr>
        <w:lastRenderedPageBreak/>
        <w:t>Mekonnen, Z.A., Riley, W.J., Randerson, J.T., Shirley, I.A., Bouskill, N.J. and Grant, R.F., 2022. Wildfire exacerbates high-latitude soil carbon losses from climate warming. </w:t>
      </w:r>
      <w:r w:rsidRPr="0046700B">
        <w:rPr>
          <w:i/>
          <w:iCs/>
          <w:noProof/>
        </w:rPr>
        <w:t>Environmental Research Letters</w:t>
      </w:r>
      <w:r w:rsidRPr="0046700B">
        <w:rPr>
          <w:noProof/>
        </w:rPr>
        <w:t>, </w:t>
      </w:r>
      <w:r w:rsidRPr="0046700B">
        <w:rPr>
          <w:i/>
          <w:iCs/>
          <w:noProof/>
        </w:rPr>
        <w:t>17</w:t>
      </w:r>
      <w:r w:rsidRPr="0046700B">
        <w:rPr>
          <w:noProof/>
        </w:rPr>
        <w:t>(9), p.094037</w:t>
      </w:r>
      <w:r>
        <w:rPr>
          <w:noProof/>
        </w:rPr>
        <w:t>.</w:t>
      </w:r>
    </w:p>
    <w:p w14:paraId="7ACB2B6B" w14:textId="50CC14A4" w:rsidR="002D41EF" w:rsidRDefault="002D41EF" w:rsidP="0046700B">
      <w:pPr>
        <w:spacing w:line="480" w:lineRule="auto"/>
        <w:ind w:left="720" w:hanging="720"/>
        <w:rPr>
          <w:noProof/>
        </w:rPr>
      </w:pPr>
      <w:r w:rsidRPr="002D41EF">
        <w:rPr>
          <w:noProof/>
        </w:rPr>
        <w:t>Melvin, A.M., Mack, M.C., Johnstone, J.F., David McGuire, A., Genet, H. and Schuur, E.A., 2015. Differences in ecosystem carbon distribution and nutrient cycling linked to forest tree species composition in a mid-successional boreal forest. </w:t>
      </w:r>
      <w:r w:rsidRPr="002D41EF">
        <w:rPr>
          <w:i/>
          <w:iCs/>
          <w:noProof/>
        </w:rPr>
        <w:t>Ecosystems</w:t>
      </w:r>
      <w:r w:rsidRPr="002D41EF">
        <w:rPr>
          <w:noProof/>
        </w:rPr>
        <w:t>, </w:t>
      </w:r>
      <w:r w:rsidRPr="002D41EF">
        <w:rPr>
          <w:i/>
          <w:iCs/>
          <w:noProof/>
        </w:rPr>
        <w:t>18</w:t>
      </w:r>
      <w:r w:rsidRPr="002D41EF">
        <w:rPr>
          <w:noProof/>
        </w:rPr>
        <w:t>(8), pp.1472-1488.</w:t>
      </w:r>
    </w:p>
    <w:p w14:paraId="6198717C" w14:textId="26C5FDCE" w:rsidR="0046700B" w:rsidRDefault="0046700B" w:rsidP="0046700B">
      <w:pPr>
        <w:spacing w:line="480" w:lineRule="auto"/>
        <w:ind w:left="720" w:hanging="720"/>
        <w:rPr>
          <w:noProof/>
        </w:rPr>
      </w:pPr>
      <w:r w:rsidRPr="0046700B">
        <w:rPr>
          <w:noProof/>
        </w:rPr>
        <w:t>O’Neill, K.P., Richter, D.D. and Kasischke, E.S., 2006. Succession-driven changes in soil respiration following fire in black spruce stands of interio</w:t>
      </w:r>
      <w:r>
        <w:rPr>
          <w:noProof/>
        </w:rPr>
        <w:t xml:space="preserve">r </w:t>
      </w:r>
      <w:r w:rsidRPr="0046700B">
        <w:rPr>
          <w:noProof/>
        </w:rPr>
        <w:t>Alaska. </w:t>
      </w:r>
      <w:r w:rsidRPr="0046700B">
        <w:rPr>
          <w:i/>
          <w:iCs/>
          <w:noProof/>
        </w:rPr>
        <w:t>Biogeochemistry</w:t>
      </w:r>
      <w:r w:rsidRPr="0046700B">
        <w:rPr>
          <w:noProof/>
        </w:rPr>
        <w:t>, </w:t>
      </w:r>
      <w:r w:rsidRPr="0046700B">
        <w:rPr>
          <w:i/>
          <w:iCs/>
          <w:noProof/>
        </w:rPr>
        <w:t>80</w:t>
      </w:r>
      <w:r w:rsidRPr="0046700B">
        <w:rPr>
          <w:noProof/>
        </w:rPr>
        <w:t>(1), pp.1-20.</w:t>
      </w:r>
    </w:p>
    <w:p w14:paraId="5AFACCD6" w14:textId="3CCB62C2" w:rsidR="009C669A" w:rsidRDefault="009C669A" w:rsidP="0046700B">
      <w:pPr>
        <w:spacing w:line="480" w:lineRule="auto"/>
        <w:ind w:left="720" w:hanging="720"/>
        <w:rPr>
          <w:noProof/>
        </w:rPr>
      </w:pPr>
      <w:r w:rsidRPr="009C669A">
        <w:rPr>
          <w:noProof/>
        </w:rPr>
        <w:t xml:space="preserve">Pan, Y., Birdsey, R.A., Fang, J., Houghton, R., Kauppi, P.E., Kurz, W.A., Phillips, O.L., Shvidenko, A., Lewis, S.L., Canadell, J.G. and Ciais, P., 2011. A large and persistent carbon sink in the world’s forests. </w:t>
      </w:r>
      <w:r w:rsidRPr="009C669A">
        <w:rPr>
          <w:i/>
          <w:iCs/>
          <w:noProof/>
        </w:rPr>
        <w:t>Science</w:t>
      </w:r>
      <w:r w:rsidRPr="009C669A">
        <w:rPr>
          <w:noProof/>
        </w:rPr>
        <w:t>, 333(6045), pp.988-993.</w:t>
      </w:r>
    </w:p>
    <w:p w14:paraId="2BF55452" w14:textId="77777777" w:rsidR="0046700B" w:rsidRDefault="0046700B" w:rsidP="0046700B">
      <w:pPr>
        <w:spacing w:line="480" w:lineRule="auto"/>
        <w:ind w:left="720" w:hanging="720"/>
        <w:rPr>
          <w:ins w:id="37" w:author="Katherine Hayes" w:date="2023-10-04T09:59:00Z"/>
          <w:noProof/>
        </w:rPr>
      </w:pPr>
      <w:r w:rsidRPr="0046700B">
        <w:rPr>
          <w:noProof/>
        </w:rPr>
        <w:t>Pellegrini, A.F., Harden, J., Georgiou, K., Hemes, K.S., Malhotra, A., Nolan, C.J. and Jackson, R.B., 2022. Fire effects on the persistence of soil organic matter and long-term carbon storage. </w:t>
      </w:r>
      <w:r w:rsidRPr="0046700B">
        <w:rPr>
          <w:i/>
          <w:iCs/>
          <w:noProof/>
        </w:rPr>
        <w:t>Nature Geoscience</w:t>
      </w:r>
      <w:r w:rsidRPr="0046700B">
        <w:rPr>
          <w:noProof/>
        </w:rPr>
        <w:t>, </w:t>
      </w:r>
      <w:r w:rsidRPr="0046700B">
        <w:rPr>
          <w:i/>
          <w:iCs/>
          <w:noProof/>
        </w:rPr>
        <w:t>15</w:t>
      </w:r>
      <w:r w:rsidRPr="0046700B">
        <w:rPr>
          <w:noProof/>
        </w:rPr>
        <w:t>(1), pp.5-13.</w:t>
      </w:r>
    </w:p>
    <w:p w14:paraId="3E03F27B" w14:textId="15DC5145" w:rsidR="00937226" w:rsidRDefault="00937226" w:rsidP="0046700B">
      <w:pPr>
        <w:spacing w:line="480" w:lineRule="auto"/>
        <w:ind w:left="720" w:hanging="720"/>
        <w:rPr>
          <w:noProof/>
        </w:rPr>
      </w:pPr>
      <w:ins w:id="38" w:author="Katherine Hayes" w:date="2023-10-04T09:59:00Z">
        <w:r w:rsidRPr="00937226">
          <w:rPr>
            <w:noProof/>
          </w:rPr>
          <w:t>Rapalee, G., Trumbore, S.E., Davidson, E.A., Harden, J.W. and Veldhuis, H., 1998. Soil carbon stocks and their rates of accumulation and loss in a boreal forest landscape. </w:t>
        </w:r>
        <w:r w:rsidRPr="00937226">
          <w:rPr>
            <w:i/>
            <w:iCs/>
            <w:noProof/>
          </w:rPr>
          <w:t>Global Biogeochemical Cycles</w:t>
        </w:r>
        <w:r w:rsidRPr="00937226">
          <w:rPr>
            <w:noProof/>
          </w:rPr>
          <w:t>, </w:t>
        </w:r>
        <w:r w:rsidRPr="00937226">
          <w:rPr>
            <w:i/>
            <w:iCs/>
            <w:noProof/>
          </w:rPr>
          <w:t>12</w:t>
        </w:r>
        <w:r w:rsidRPr="00937226">
          <w:rPr>
            <w:noProof/>
          </w:rPr>
          <w:t>(4), pp.687-701.</w:t>
        </w:r>
      </w:ins>
    </w:p>
    <w:p w14:paraId="07680451" w14:textId="18AFD118" w:rsidR="002D41EF" w:rsidRDefault="002D41EF" w:rsidP="0046700B">
      <w:pPr>
        <w:spacing w:line="480" w:lineRule="auto"/>
        <w:ind w:left="720" w:hanging="720"/>
        <w:rPr>
          <w:noProof/>
        </w:rPr>
      </w:pPr>
      <w:r w:rsidRPr="002D41EF">
        <w:rPr>
          <w:noProof/>
        </w:rPr>
        <w:t>R Core Team (2021). R: A language and environment for statistical</w:t>
      </w:r>
      <w:r>
        <w:rPr>
          <w:noProof/>
        </w:rPr>
        <w:t xml:space="preserve"> </w:t>
      </w:r>
      <w:r w:rsidRPr="002D41EF">
        <w:rPr>
          <w:noProof/>
        </w:rPr>
        <w:t>computing. R Foundation for Statistical Computing, Vienna, Austria.</w:t>
      </w:r>
      <w:r>
        <w:rPr>
          <w:noProof/>
        </w:rPr>
        <w:t xml:space="preserve"> </w:t>
      </w:r>
      <w:r w:rsidRPr="002D41EF">
        <w:rPr>
          <w:noProof/>
        </w:rPr>
        <w:t>URL https://www.R-project.org/.</w:t>
      </w:r>
    </w:p>
    <w:p w14:paraId="5C173E86" w14:textId="77777777" w:rsidR="0046700B" w:rsidRDefault="0046700B" w:rsidP="0046700B">
      <w:pPr>
        <w:spacing w:line="480" w:lineRule="auto"/>
        <w:ind w:left="720" w:hanging="720"/>
        <w:rPr>
          <w:noProof/>
        </w:rPr>
      </w:pPr>
      <w:r w:rsidRPr="0046700B">
        <w:rPr>
          <w:noProof/>
        </w:rPr>
        <w:t>Schneider, C.A., Rasband, W.S. and Eliceiri, K.W., 2012. NIH Image to ImageJ: 25 years of image analysis. </w:t>
      </w:r>
      <w:r w:rsidRPr="0046700B">
        <w:rPr>
          <w:i/>
          <w:iCs/>
          <w:noProof/>
        </w:rPr>
        <w:t>Nature methods</w:t>
      </w:r>
      <w:r w:rsidRPr="0046700B">
        <w:rPr>
          <w:noProof/>
        </w:rPr>
        <w:t>, </w:t>
      </w:r>
      <w:r w:rsidRPr="0046700B">
        <w:rPr>
          <w:i/>
          <w:iCs/>
          <w:noProof/>
        </w:rPr>
        <w:t>9</w:t>
      </w:r>
      <w:r w:rsidRPr="0046700B">
        <w:rPr>
          <w:noProof/>
        </w:rPr>
        <w:t>(7), pp.671-675.</w:t>
      </w:r>
    </w:p>
    <w:p w14:paraId="1A5A8554" w14:textId="2D84D61F" w:rsidR="0046700B" w:rsidRDefault="0046700B" w:rsidP="0046700B">
      <w:pPr>
        <w:spacing w:line="480" w:lineRule="auto"/>
        <w:ind w:left="720" w:hanging="720"/>
        <w:rPr>
          <w:noProof/>
        </w:rPr>
      </w:pPr>
      <w:r w:rsidRPr="0046700B">
        <w:rPr>
          <w:noProof/>
        </w:rPr>
        <w:lastRenderedPageBreak/>
        <w:t>Shabaga, J.A., Bracho, R., Klockow, P.A., Lucash, M.S. and Vogel, J.G., 2022. Shortened Fire Intervals Stimulate Carbon Losses from Heterotrophic Respiration and Reduce Understorey Plant Productivity in Boreal Forests. </w:t>
      </w:r>
      <w:r w:rsidRPr="0046700B">
        <w:rPr>
          <w:i/>
          <w:iCs/>
          <w:noProof/>
        </w:rPr>
        <w:t>Ecosystems</w:t>
      </w:r>
      <w:r w:rsidRPr="0046700B">
        <w:rPr>
          <w:noProof/>
        </w:rPr>
        <w:t>, pp.1-26.</w:t>
      </w:r>
    </w:p>
    <w:p w14:paraId="27856E63" w14:textId="7806077F" w:rsidR="002D41EF" w:rsidRDefault="002D41EF" w:rsidP="0046700B">
      <w:pPr>
        <w:spacing w:line="480" w:lineRule="auto"/>
        <w:ind w:left="720" w:hanging="720"/>
        <w:rPr>
          <w:noProof/>
        </w:rPr>
      </w:pPr>
      <w:proofErr w:type="spellStart"/>
      <w:r w:rsidRPr="003B1D2D">
        <w:t>Su</w:t>
      </w:r>
      <w:proofErr w:type="spellEnd"/>
      <w:r w:rsidRPr="003B1D2D">
        <w:t xml:space="preserve">, Yu-Sung and </w:t>
      </w:r>
      <w:proofErr w:type="spellStart"/>
      <w:r w:rsidRPr="003B1D2D">
        <w:t>Yajima</w:t>
      </w:r>
      <w:proofErr w:type="spellEnd"/>
      <w:r w:rsidRPr="003B1D2D">
        <w:t xml:space="preserve">, Masanao. 2021. “R2jags: Using R to Run 'JAGS'. </w:t>
      </w:r>
      <w:r w:rsidRPr="00E00A3E">
        <w:t>R package version 0.7-1. https://CRAN.R-project.org/package=R2jags</w:t>
      </w:r>
    </w:p>
    <w:p w14:paraId="6979A6DE" w14:textId="6F10288C" w:rsidR="0052674B" w:rsidRDefault="0052674B" w:rsidP="0046700B">
      <w:pPr>
        <w:spacing w:line="480" w:lineRule="auto"/>
        <w:ind w:left="720" w:hanging="720"/>
        <w:rPr>
          <w:noProof/>
        </w:rPr>
      </w:pPr>
      <w:r>
        <w:rPr>
          <w:noProof/>
        </w:rPr>
        <w:t xml:space="preserve">Thompson Hobbs, N., and Mevin B. Hooten. 2015. </w:t>
      </w:r>
      <w:r w:rsidRPr="0052674B">
        <w:rPr>
          <w:i/>
          <w:noProof/>
        </w:rPr>
        <w:t>Bayesian Models: A Statistical Primer for Ecologists</w:t>
      </w:r>
      <w:r>
        <w:rPr>
          <w:noProof/>
        </w:rPr>
        <w:t>. Princeton University Press.</w:t>
      </w:r>
    </w:p>
    <w:p w14:paraId="76B58346" w14:textId="722B5DD4" w:rsidR="00104A8C" w:rsidRDefault="00104A8C" w:rsidP="0046700B">
      <w:pPr>
        <w:spacing w:line="480" w:lineRule="auto"/>
        <w:ind w:left="720" w:hanging="720"/>
        <w:rPr>
          <w:noProof/>
        </w:rPr>
      </w:pPr>
      <w:r w:rsidRPr="00104A8C">
        <w:rPr>
          <w:noProof/>
        </w:rPr>
        <w:t>Uchytil, R.J., 1991. Abies balsamea. In: Fire Effects Information System. </w:t>
      </w:r>
      <w:r w:rsidRPr="00104A8C">
        <w:rPr>
          <w:i/>
          <w:iCs/>
          <w:noProof/>
        </w:rPr>
        <w:t>US Department of Agriculture, Forest Service, Rocky Mountain Research Station, Fire Sciences Laboratory</w:t>
      </w:r>
      <w:r w:rsidRPr="00104A8C">
        <w:rPr>
          <w:noProof/>
        </w:rPr>
        <w:t>.</w:t>
      </w:r>
    </w:p>
    <w:p w14:paraId="59F06AED" w14:textId="56E71A5D" w:rsidR="00266890" w:rsidRDefault="00266890" w:rsidP="0046700B">
      <w:pPr>
        <w:spacing w:line="480" w:lineRule="auto"/>
        <w:ind w:left="720" w:hanging="720"/>
        <w:rPr>
          <w:noProof/>
        </w:rPr>
      </w:pPr>
      <w:r w:rsidRPr="00266890">
        <w:rPr>
          <w:noProof/>
        </w:rPr>
        <w:t>Van Cleve, K., Dyrness, C.T., Viereck, L.A., Fox, J., Chapin III, F.S. and Oechel, W., 1983. Taiga ecosystems in interior Alaska. </w:t>
      </w:r>
      <w:r w:rsidRPr="00266890">
        <w:rPr>
          <w:i/>
          <w:iCs/>
          <w:noProof/>
        </w:rPr>
        <w:t>Bioscience</w:t>
      </w:r>
      <w:r w:rsidRPr="00266890">
        <w:rPr>
          <w:noProof/>
        </w:rPr>
        <w:t>, </w:t>
      </w:r>
      <w:r w:rsidRPr="00266890">
        <w:rPr>
          <w:i/>
          <w:iCs/>
          <w:noProof/>
        </w:rPr>
        <w:t>33</w:t>
      </w:r>
      <w:r w:rsidRPr="00266890">
        <w:rPr>
          <w:noProof/>
        </w:rPr>
        <w:t>(1), pp.39-44</w:t>
      </w:r>
    </w:p>
    <w:p w14:paraId="1CBBD704" w14:textId="07818171" w:rsidR="002D41EF" w:rsidRDefault="002D41EF" w:rsidP="0046700B">
      <w:pPr>
        <w:spacing w:line="480" w:lineRule="auto"/>
        <w:ind w:left="720" w:hanging="720"/>
        <w:rPr>
          <w:noProof/>
        </w:rPr>
      </w:pPr>
      <w:r w:rsidRPr="002D41EF">
        <w:rPr>
          <w:noProof/>
        </w:rPr>
        <w:t>Viereck, L.A., 1975. Forest ecology of the Alaska taiga.</w:t>
      </w:r>
    </w:p>
    <w:p w14:paraId="3A3F296E" w14:textId="4ED91E69" w:rsidR="002D41EF" w:rsidRDefault="002D41EF" w:rsidP="0046700B">
      <w:pPr>
        <w:spacing w:line="480" w:lineRule="auto"/>
        <w:ind w:left="720" w:hanging="720"/>
        <w:rPr>
          <w:noProof/>
        </w:rPr>
      </w:pPr>
      <w:r w:rsidRPr="002D41EF">
        <w:rPr>
          <w:noProof/>
        </w:rPr>
        <w:t>Viereck, L.A., Cleve, K.V. and Dyrness, C.T., 1986. Forest ecosystem distribution in the taiga environment. In </w:t>
      </w:r>
      <w:r w:rsidRPr="002D41EF">
        <w:rPr>
          <w:i/>
          <w:iCs/>
          <w:noProof/>
        </w:rPr>
        <w:t>Forest ecosystems in the Alaskan taiga</w:t>
      </w:r>
      <w:r w:rsidRPr="002D41EF">
        <w:rPr>
          <w:noProof/>
        </w:rPr>
        <w:t> (pp. 22-43). Springer, New York, NY.</w:t>
      </w:r>
    </w:p>
    <w:p w14:paraId="41851665" w14:textId="77777777" w:rsidR="004426F8" w:rsidRDefault="004426F8" w:rsidP="0046700B">
      <w:pPr>
        <w:spacing w:line="480" w:lineRule="auto"/>
        <w:ind w:left="720" w:hanging="720"/>
        <w:rPr>
          <w:noProof/>
        </w:rPr>
      </w:pPr>
      <w:r w:rsidRPr="004426F8">
        <w:rPr>
          <w:noProof/>
        </w:rPr>
        <w:t>Vorster, A.G., Evangelista, P.H., Stovall, A.E. and Ex, S., 2020. Variability and uncertainty in forest biomass estimates from the tree to landscape scale: The role of allometric equations. </w:t>
      </w:r>
      <w:r w:rsidRPr="004426F8">
        <w:rPr>
          <w:i/>
          <w:iCs/>
          <w:noProof/>
        </w:rPr>
        <w:t>Carbon balance and management</w:t>
      </w:r>
      <w:r w:rsidRPr="004426F8">
        <w:rPr>
          <w:noProof/>
        </w:rPr>
        <w:t>, </w:t>
      </w:r>
      <w:r w:rsidRPr="004426F8">
        <w:rPr>
          <w:i/>
          <w:iCs/>
          <w:noProof/>
        </w:rPr>
        <w:t>15</w:t>
      </w:r>
      <w:r w:rsidRPr="004426F8">
        <w:rPr>
          <w:noProof/>
        </w:rPr>
        <w:t>(1), pp.1-20.</w:t>
      </w:r>
    </w:p>
    <w:p w14:paraId="420DCC8C" w14:textId="77777777" w:rsidR="0046700B" w:rsidRDefault="0046700B" w:rsidP="0046700B">
      <w:pPr>
        <w:spacing w:line="480" w:lineRule="auto"/>
        <w:ind w:left="720" w:hanging="720"/>
        <w:rPr>
          <w:noProof/>
        </w:rPr>
      </w:pPr>
      <w:r w:rsidRPr="0046700B">
        <w:rPr>
          <w:noProof/>
        </w:rPr>
        <w:t>Walker, X.J., Baltzer, J.L., Cumming, S.G., Day, N.J., Ebert, C., Goetz, S., Johnstone, J.F., Potter, S., Rogers, B.M., Schuur, E.A. and Turetsky, M.R., 2019. Increasing wildfires threaten historic carbon sink of boreal forest soils. </w:t>
      </w:r>
      <w:r w:rsidRPr="0046700B">
        <w:rPr>
          <w:i/>
          <w:iCs/>
          <w:noProof/>
        </w:rPr>
        <w:t>Nature</w:t>
      </w:r>
      <w:r w:rsidRPr="0046700B">
        <w:rPr>
          <w:noProof/>
        </w:rPr>
        <w:t>, </w:t>
      </w:r>
      <w:r w:rsidRPr="0046700B">
        <w:rPr>
          <w:i/>
          <w:iCs/>
          <w:noProof/>
        </w:rPr>
        <w:t>572</w:t>
      </w:r>
      <w:r w:rsidRPr="0046700B">
        <w:rPr>
          <w:noProof/>
        </w:rPr>
        <w:t>(7770), pp.520-523.</w:t>
      </w:r>
    </w:p>
    <w:p w14:paraId="5CA6946F" w14:textId="634AE1BC" w:rsidR="0046700B" w:rsidRDefault="0046700B" w:rsidP="0046700B">
      <w:pPr>
        <w:spacing w:line="480" w:lineRule="auto"/>
        <w:ind w:left="720" w:hanging="720"/>
      </w:pPr>
      <w:r w:rsidRPr="0046700B">
        <w:lastRenderedPageBreak/>
        <w:t>Waller, L.A., Smith, D., Childs, J.E. and Real, L.A., 2003. Monte Carlo assessments of goodness-of-fit for ecological simulation models. </w:t>
      </w:r>
      <w:r w:rsidRPr="0046700B">
        <w:rPr>
          <w:i/>
          <w:iCs/>
        </w:rPr>
        <w:t>Ecological Modelling</w:t>
      </w:r>
      <w:r w:rsidRPr="0046700B">
        <w:t>, </w:t>
      </w:r>
      <w:r w:rsidRPr="0046700B">
        <w:rPr>
          <w:i/>
          <w:iCs/>
        </w:rPr>
        <w:t>164</w:t>
      </w:r>
      <w:r w:rsidRPr="0046700B">
        <w:t>(1), pp.49-63.</w:t>
      </w:r>
    </w:p>
    <w:p w14:paraId="14371D24" w14:textId="6A049833" w:rsidR="00A72D3E" w:rsidRPr="0046700B" w:rsidRDefault="00F135ED" w:rsidP="00F135ED">
      <w:pPr>
        <w:spacing w:line="480" w:lineRule="auto"/>
        <w:ind w:left="720" w:hanging="720"/>
      </w:pPr>
      <w:r w:rsidRPr="00F135ED">
        <w:rPr>
          <w:noProof/>
        </w:rPr>
        <w:t>Yarie, J. and Billings, S., 2002. Carbon balance of the taiga forest within Alaska: present and future. </w:t>
      </w:r>
      <w:r w:rsidRPr="00F135ED">
        <w:rPr>
          <w:i/>
          <w:iCs/>
          <w:noProof/>
        </w:rPr>
        <w:t>Canadian Journal of Forest Research</w:t>
      </w:r>
      <w:r w:rsidRPr="00F135ED">
        <w:rPr>
          <w:noProof/>
        </w:rPr>
        <w:t>, </w:t>
      </w:r>
      <w:r w:rsidRPr="00F135ED">
        <w:rPr>
          <w:i/>
          <w:iCs/>
          <w:noProof/>
        </w:rPr>
        <w:t>32</w:t>
      </w:r>
      <w:r w:rsidRPr="00F135ED">
        <w:rPr>
          <w:noProof/>
        </w:rPr>
        <w:t>(5), pp.757-767.</w:t>
      </w:r>
    </w:p>
    <w:sectPr w:rsidR="00A72D3E" w:rsidRPr="0046700B" w:rsidSect="008175C1">
      <w:headerReference w:type="default" r:id="rId19"/>
      <w:footerReference w:type="even" r:id="rId20"/>
      <w:footerReference w:type="default" r:id="rId21"/>
      <w:pgSz w:w="12240" w:h="15840"/>
      <w:pgMar w:top="1440" w:right="1440" w:bottom="1440" w:left="1440" w:header="720" w:footer="720" w:gutter="0"/>
      <w:lnNumType w:countBy="1" w:restart="continuous"/>
      <w:pgNumType w:start="1"/>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5" w:author="Katherine Hayes" w:date="2023-10-04T09:41:00Z" w:initials="KH">
    <w:p w14:paraId="1C319AE0" w14:textId="3AFF67C3" w:rsidR="00565597" w:rsidRDefault="00565597">
      <w:pPr>
        <w:pStyle w:val="CommentText"/>
      </w:pPr>
      <w:r>
        <w:rPr>
          <w:rStyle w:val="CommentReference"/>
        </w:rPr>
        <w:annotationRef/>
      </w:r>
      <w:r>
        <w:rPr>
          <w:rFonts w:ascii="Verdana" w:hAnsi="Verdana"/>
          <w:color w:val="000000"/>
          <w:sz w:val="17"/>
          <w:szCs w:val="17"/>
          <w:shd w:val="clear" w:color="auto" w:fill="FFFFFF"/>
        </w:rPr>
        <w:t>Why were multivariate Bayesian regression models chosen for this analysis? Can you provide more detail into this choice and a citation showing that this is an appropriate method for this research? Will this method account for spatial autocorrelation?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C319AE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543CA058" w16cex:dateUtc="2023-10-04T14: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C319AE0" w16cid:durableId="543CA05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1548D9" w14:textId="77777777" w:rsidR="00B94B7E" w:rsidRDefault="00B94B7E">
      <w:r>
        <w:separator/>
      </w:r>
    </w:p>
  </w:endnote>
  <w:endnote w:type="continuationSeparator" w:id="0">
    <w:p w14:paraId="54E103C5" w14:textId="77777777" w:rsidR="00B94B7E" w:rsidRDefault="00B94B7E">
      <w:r>
        <w:continuationSeparator/>
      </w:r>
    </w:p>
  </w:endnote>
  <w:endnote w:type="continuationNotice" w:id="1">
    <w:p w14:paraId="47DE7E87" w14:textId="77777777" w:rsidR="00B94B7E" w:rsidRDefault="00B94B7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ungsuh">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84" w14:textId="77777777" w:rsidR="00165F5F" w:rsidRDefault="00165F5F">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end"/>
    </w:r>
  </w:p>
  <w:p w14:paraId="00000085" w14:textId="77777777" w:rsidR="00165F5F" w:rsidRDefault="00165F5F">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86" w14:textId="6C278EB9" w:rsidR="00165F5F" w:rsidRDefault="00165F5F">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00000087" w14:textId="77777777" w:rsidR="00165F5F" w:rsidRDefault="00165F5F">
    <w:pPr>
      <w:pBdr>
        <w:top w:val="nil"/>
        <w:left w:val="nil"/>
        <w:bottom w:val="nil"/>
        <w:right w:val="nil"/>
        <w:between w:val="nil"/>
      </w:pBdr>
      <w:tabs>
        <w:tab w:val="center" w:pos="4680"/>
        <w:tab w:val="right" w:pos="9360"/>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B5BF5E" w14:textId="77777777" w:rsidR="00B94B7E" w:rsidRDefault="00B94B7E">
      <w:r>
        <w:separator/>
      </w:r>
    </w:p>
  </w:footnote>
  <w:footnote w:type="continuationSeparator" w:id="0">
    <w:p w14:paraId="2556211D" w14:textId="77777777" w:rsidR="00B94B7E" w:rsidRDefault="00B94B7E">
      <w:r>
        <w:continuationSeparator/>
      </w:r>
    </w:p>
  </w:footnote>
  <w:footnote w:type="continuationNotice" w:id="1">
    <w:p w14:paraId="0202DBBA" w14:textId="77777777" w:rsidR="00B94B7E" w:rsidRDefault="00B94B7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83" w14:textId="77777777" w:rsidR="00165F5F" w:rsidRDefault="00165F5F">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7976E6"/>
    <w:multiLevelType w:val="multilevel"/>
    <w:tmpl w:val="4C40A3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E956A8D"/>
    <w:multiLevelType w:val="hybridMultilevel"/>
    <w:tmpl w:val="3CB42D06"/>
    <w:lvl w:ilvl="0" w:tplc="AAA4EDD2">
      <w:start w:val="4"/>
      <w:numFmt w:val="bullet"/>
      <w:lvlText w:val="-"/>
      <w:lvlJc w:val="left"/>
      <w:pPr>
        <w:ind w:left="1140" w:hanging="360"/>
      </w:pPr>
      <w:rPr>
        <w:rFonts w:ascii="Times New Roman" w:eastAsia="Times New Roman" w:hAnsi="Times New Roman" w:cs="Times New Roman"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 w15:restartNumberingAfterBreak="0">
    <w:nsid w:val="20D53E6E"/>
    <w:multiLevelType w:val="hybridMultilevel"/>
    <w:tmpl w:val="41D62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A83125"/>
    <w:multiLevelType w:val="hybridMultilevel"/>
    <w:tmpl w:val="26EEC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8874168"/>
    <w:multiLevelType w:val="hybridMultilevel"/>
    <w:tmpl w:val="0A92BE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47144614">
    <w:abstractNumId w:val="3"/>
  </w:num>
  <w:num w:numId="2" w16cid:durableId="700395461">
    <w:abstractNumId w:val="2"/>
  </w:num>
  <w:num w:numId="3" w16cid:durableId="1759209265">
    <w:abstractNumId w:val="4"/>
  </w:num>
  <w:num w:numId="4" w16cid:durableId="441648591">
    <w:abstractNumId w:val="0"/>
  </w:num>
  <w:num w:numId="5" w16cid:durableId="35010488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atherine Hayes">
    <w15:presenceInfo w15:providerId="None" w15:userId="Katherine Hay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hideSpellingErrors/>
  <w:hideGrammaticalErrors/>
  <w:activeWritingStyle w:appName="MSWord" w:lang="en-US" w:vendorID="64" w:dllVersion="0" w:nlCheck="1" w:checkStyle="0"/>
  <w:activeWritingStyle w:appName="MSWord" w:lang="fr-FR" w:vendorID="64" w:dllVersion="0" w:nlCheck="1" w:checkStyle="0"/>
  <w:activeWritingStyle w:appName="MSWord" w:lang="en-US" w:vendorID="64" w:dllVersion="4096" w:nlCheck="1" w:checkStyle="0"/>
  <w:proofState w:spelling="clean" w:grammar="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paperpile-clusterType" w:val="normal"/>
    <w:docVar w:name="paperpile-doc-id" w:val="K537X885N375K989"/>
    <w:docVar w:name="paperpile-doc-name" w:val="carbon_draft.docx"/>
    <w:docVar w:name="paperpile-includeDoi" w:val="false"/>
    <w:docVar w:name="paperpile-styleFile" w:val="harvard-cite-them-right.csl"/>
    <w:docVar w:name="paperpile-styleId" w:val="pp-harvard-cite-them-right"/>
    <w:docVar w:name="paperpile-styleLabel" w:val="Cite Them Right 10th edition - Harvard"/>
    <w:docVar w:name="paperpile-styleLocale" w:val="en-US"/>
  </w:docVars>
  <w:rsids>
    <w:rsidRoot w:val="00E25058"/>
    <w:rsid w:val="00001983"/>
    <w:rsid w:val="00001FC8"/>
    <w:rsid w:val="00011305"/>
    <w:rsid w:val="00012167"/>
    <w:rsid w:val="000147E1"/>
    <w:rsid w:val="00015320"/>
    <w:rsid w:val="00017634"/>
    <w:rsid w:val="000212B4"/>
    <w:rsid w:val="000229D6"/>
    <w:rsid w:val="00032708"/>
    <w:rsid w:val="00033EA5"/>
    <w:rsid w:val="00034F77"/>
    <w:rsid w:val="00040C5C"/>
    <w:rsid w:val="000422CD"/>
    <w:rsid w:val="00044F04"/>
    <w:rsid w:val="000608F2"/>
    <w:rsid w:val="0006167D"/>
    <w:rsid w:val="000655D3"/>
    <w:rsid w:val="00073AFE"/>
    <w:rsid w:val="00076E0C"/>
    <w:rsid w:val="00077DE9"/>
    <w:rsid w:val="00080E82"/>
    <w:rsid w:val="00082A15"/>
    <w:rsid w:val="0008793B"/>
    <w:rsid w:val="00090A44"/>
    <w:rsid w:val="000A105C"/>
    <w:rsid w:val="000A1C7B"/>
    <w:rsid w:val="000A2470"/>
    <w:rsid w:val="000A3291"/>
    <w:rsid w:val="000A5E2D"/>
    <w:rsid w:val="000A71FC"/>
    <w:rsid w:val="000C11C9"/>
    <w:rsid w:val="000C6FA7"/>
    <w:rsid w:val="000D0488"/>
    <w:rsid w:val="000D0699"/>
    <w:rsid w:val="000E4192"/>
    <w:rsid w:val="000F4A69"/>
    <w:rsid w:val="00104A8C"/>
    <w:rsid w:val="00113E16"/>
    <w:rsid w:val="00114B4B"/>
    <w:rsid w:val="00122CD5"/>
    <w:rsid w:val="00124242"/>
    <w:rsid w:val="00126772"/>
    <w:rsid w:val="00126CB5"/>
    <w:rsid w:val="00133767"/>
    <w:rsid w:val="00135E57"/>
    <w:rsid w:val="0013655E"/>
    <w:rsid w:val="001405D7"/>
    <w:rsid w:val="00142E28"/>
    <w:rsid w:val="00144035"/>
    <w:rsid w:val="001479E8"/>
    <w:rsid w:val="00150E35"/>
    <w:rsid w:val="00152A6B"/>
    <w:rsid w:val="00156231"/>
    <w:rsid w:val="00165F5F"/>
    <w:rsid w:val="00166797"/>
    <w:rsid w:val="00175337"/>
    <w:rsid w:val="00184578"/>
    <w:rsid w:val="001A3709"/>
    <w:rsid w:val="001A57AD"/>
    <w:rsid w:val="001B106C"/>
    <w:rsid w:val="001B16D2"/>
    <w:rsid w:val="001B18EE"/>
    <w:rsid w:val="001B5F9B"/>
    <w:rsid w:val="001B6D32"/>
    <w:rsid w:val="001B7F25"/>
    <w:rsid w:val="001C1480"/>
    <w:rsid w:val="001C26B4"/>
    <w:rsid w:val="001C629C"/>
    <w:rsid w:val="001C7834"/>
    <w:rsid w:val="001D1D26"/>
    <w:rsid w:val="001E23D1"/>
    <w:rsid w:val="001E45AA"/>
    <w:rsid w:val="001E68AF"/>
    <w:rsid w:val="001E68F6"/>
    <w:rsid w:val="001E6A6E"/>
    <w:rsid w:val="001F5E6B"/>
    <w:rsid w:val="00200C1B"/>
    <w:rsid w:val="00204DD7"/>
    <w:rsid w:val="00206E18"/>
    <w:rsid w:val="00211784"/>
    <w:rsid w:val="00211C9B"/>
    <w:rsid w:val="002125DB"/>
    <w:rsid w:val="00214030"/>
    <w:rsid w:val="00215520"/>
    <w:rsid w:val="00216C34"/>
    <w:rsid w:val="00224AEC"/>
    <w:rsid w:val="002301CD"/>
    <w:rsid w:val="0023130B"/>
    <w:rsid w:val="002314B6"/>
    <w:rsid w:val="00236541"/>
    <w:rsid w:val="00241664"/>
    <w:rsid w:val="00244969"/>
    <w:rsid w:val="00250E87"/>
    <w:rsid w:val="00251C8F"/>
    <w:rsid w:val="002568C2"/>
    <w:rsid w:val="00257E07"/>
    <w:rsid w:val="00266890"/>
    <w:rsid w:val="00270CB4"/>
    <w:rsid w:val="00281D2E"/>
    <w:rsid w:val="00283F2F"/>
    <w:rsid w:val="002917F1"/>
    <w:rsid w:val="002979E2"/>
    <w:rsid w:val="002A0325"/>
    <w:rsid w:val="002A3D90"/>
    <w:rsid w:val="002A3D9B"/>
    <w:rsid w:val="002A4D9D"/>
    <w:rsid w:val="002A6F71"/>
    <w:rsid w:val="002B0DF1"/>
    <w:rsid w:val="002B27FF"/>
    <w:rsid w:val="002B56F8"/>
    <w:rsid w:val="002B6145"/>
    <w:rsid w:val="002C12A1"/>
    <w:rsid w:val="002C2210"/>
    <w:rsid w:val="002C6C26"/>
    <w:rsid w:val="002D409B"/>
    <w:rsid w:val="002D41EF"/>
    <w:rsid w:val="002F4D90"/>
    <w:rsid w:val="002F543A"/>
    <w:rsid w:val="003026D8"/>
    <w:rsid w:val="00313721"/>
    <w:rsid w:val="00314FD5"/>
    <w:rsid w:val="003227A8"/>
    <w:rsid w:val="0033259F"/>
    <w:rsid w:val="00337081"/>
    <w:rsid w:val="003464FF"/>
    <w:rsid w:val="00347ABB"/>
    <w:rsid w:val="00350DB0"/>
    <w:rsid w:val="00351415"/>
    <w:rsid w:val="0035649E"/>
    <w:rsid w:val="00360FEB"/>
    <w:rsid w:val="003610F1"/>
    <w:rsid w:val="00364B7E"/>
    <w:rsid w:val="00371CB9"/>
    <w:rsid w:val="0037603D"/>
    <w:rsid w:val="00380242"/>
    <w:rsid w:val="00380C36"/>
    <w:rsid w:val="003830C8"/>
    <w:rsid w:val="0038454A"/>
    <w:rsid w:val="00390833"/>
    <w:rsid w:val="003931E6"/>
    <w:rsid w:val="00394FA7"/>
    <w:rsid w:val="00394FF9"/>
    <w:rsid w:val="003A38F6"/>
    <w:rsid w:val="003A63DA"/>
    <w:rsid w:val="003B1D2D"/>
    <w:rsid w:val="003B575F"/>
    <w:rsid w:val="003B6C8D"/>
    <w:rsid w:val="003B75CD"/>
    <w:rsid w:val="003C51D1"/>
    <w:rsid w:val="003C7807"/>
    <w:rsid w:val="003D79E1"/>
    <w:rsid w:val="003E0458"/>
    <w:rsid w:val="003E09E2"/>
    <w:rsid w:val="003E1AF6"/>
    <w:rsid w:val="003E2DE3"/>
    <w:rsid w:val="003F08C6"/>
    <w:rsid w:val="003F4D94"/>
    <w:rsid w:val="00400742"/>
    <w:rsid w:val="00400BAD"/>
    <w:rsid w:val="0040223F"/>
    <w:rsid w:val="00405FEB"/>
    <w:rsid w:val="00425DFA"/>
    <w:rsid w:val="00427044"/>
    <w:rsid w:val="0043176D"/>
    <w:rsid w:val="004351DF"/>
    <w:rsid w:val="0044090D"/>
    <w:rsid w:val="004426F8"/>
    <w:rsid w:val="00456196"/>
    <w:rsid w:val="004635C1"/>
    <w:rsid w:val="00464265"/>
    <w:rsid w:val="00466B95"/>
    <w:rsid w:val="0046700B"/>
    <w:rsid w:val="00467533"/>
    <w:rsid w:val="00473A7B"/>
    <w:rsid w:val="00481DFE"/>
    <w:rsid w:val="0048255B"/>
    <w:rsid w:val="004A1945"/>
    <w:rsid w:val="004A73AA"/>
    <w:rsid w:val="004B3D32"/>
    <w:rsid w:val="004C4D46"/>
    <w:rsid w:val="004C5819"/>
    <w:rsid w:val="004D039C"/>
    <w:rsid w:val="004D40D1"/>
    <w:rsid w:val="004D4593"/>
    <w:rsid w:val="004E492F"/>
    <w:rsid w:val="004F1774"/>
    <w:rsid w:val="004F51E2"/>
    <w:rsid w:val="004F7ED9"/>
    <w:rsid w:val="00500E34"/>
    <w:rsid w:val="00503F2E"/>
    <w:rsid w:val="00504970"/>
    <w:rsid w:val="005052C9"/>
    <w:rsid w:val="00513CB7"/>
    <w:rsid w:val="005203B4"/>
    <w:rsid w:val="005223D4"/>
    <w:rsid w:val="005234B8"/>
    <w:rsid w:val="0052491A"/>
    <w:rsid w:val="0052674B"/>
    <w:rsid w:val="005310CE"/>
    <w:rsid w:val="005324B3"/>
    <w:rsid w:val="00545337"/>
    <w:rsid w:val="00550DEA"/>
    <w:rsid w:val="00552B1B"/>
    <w:rsid w:val="005531C6"/>
    <w:rsid w:val="0056011D"/>
    <w:rsid w:val="005603C2"/>
    <w:rsid w:val="0056065D"/>
    <w:rsid w:val="00563A48"/>
    <w:rsid w:val="00564C3F"/>
    <w:rsid w:val="00565151"/>
    <w:rsid w:val="00565597"/>
    <w:rsid w:val="00566666"/>
    <w:rsid w:val="00571B55"/>
    <w:rsid w:val="00571CCC"/>
    <w:rsid w:val="005823BC"/>
    <w:rsid w:val="005854BF"/>
    <w:rsid w:val="00593B18"/>
    <w:rsid w:val="00597261"/>
    <w:rsid w:val="005A197B"/>
    <w:rsid w:val="005A22D0"/>
    <w:rsid w:val="005B0865"/>
    <w:rsid w:val="005B0B82"/>
    <w:rsid w:val="005B2476"/>
    <w:rsid w:val="005B34BA"/>
    <w:rsid w:val="005B5433"/>
    <w:rsid w:val="005B5BCC"/>
    <w:rsid w:val="005C1374"/>
    <w:rsid w:val="005D0967"/>
    <w:rsid w:val="005D30B3"/>
    <w:rsid w:val="005D5716"/>
    <w:rsid w:val="005D59EC"/>
    <w:rsid w:val="005D7F4E"/>
    <w:rsid w:val="005E1A76"/>
    <w:rsid w:val="005E7F1A"/>
    <w:rsid w:val="005F699E"/>
    <w:rsid w:val="00604147"/>
    <w:rsid w:val="006321C5"/>
    <w:rsid w:val="00635041"/>
    <w:rsid w:val="00643A83"/>
    <w:rsid w:val="00653778"/>
    <w:rsid w:val="00655220"/>
    <w:rsid w:val="006579A5"/>
    <w:rsid w:val="00666B4A"/>
    <w:rsid w:val="00667995"/>
    <w:rsid w:val="006709ED"/>
    <w:rsid w:val="00671B99"/>
    <w:rsid w:val="00683DBA"/>
    <w:rsid w:val="00686048"/>
    <w:rsid w:val="006C42CA"/>
    <w:rsid w:val="006C5BCA"/>
    <w:rsid w:val="006D7F44"/>
    <w:rsid w:val="006E394A"/>
    <w:rsid w:val="006E65D6"/>
    <w:rsid w:val="006F0690"/>
    <w:rsid w:val="006F14FE"/>
    <w:rsid w:val="007036D7"/>
    <w:rsid w:val="007136DD"/>
    <w:rsid w:val="00720890"/>
    <w:rsid w:val="00736412"/>
    <w:rsid w:val="00737194"/>
    <w:rsid w:val="00742E89"/>
    <w:rsid w:val="00745D34"/>
    <w:rsid w:val="00745ED5"/>
    <w:rsid w:val="00747483"/>
    <w:rsid w:val="0075020C"/>
    <w:rsid w:val="00754563"/>
    <w:rsid w:val="00754593"/>
    <w:rsid w:val="0075499A"/>
    <w:rsid w:val="00754C91"/>
    <w:rsid w:val="007726F4"/>
    <w:rsid w:val="007734C5"/>
    <w:rsid w:val="00784B34"/>
    <w:rsid w:val="00785135"/>
    <w:rsid w:val="00791794"/>
    <w:rsid w:val="00794F81"/>
    <w:rsid w:val="007A2195"/>
    <w:rsid w:val="007A64A8"/>
    <w:rsid w:val="007A7391"/>
    <w:rsid w:val="007B0CE3"/>
    <w:rsid w:val="007B17C5"/>
    <w:rsid w:val="007B5DD6"/>
    <w:rsid w:val="007B687D"/>
    <w:rsid w:val="007B7333"/>
    <w:rsid w:val="007C5A71"/>
    <w:rsid w:val="007D6109"/>
    <w:rsid w:val="007D6C68"/>
    <w:rsid w:val="007D7A9A"/>
    <w:rsid w:val="007E0740"/>
    <w:rsid w:val="007E5E75"/>
    <w:rsid w:val="007F2953"/>
    <w:rsid w:val="008005BB"/>
    <w:rsid w:val="00802DE4"/>
    <w:rsid w:val="008079BC"/>
    <w:rsid w:val="008130AB"/>
    <w:rsid w:val="008175C1"/>
    <w:rsid w:val="008221D8"/>
    <w:rsid w:val="00827067"/>
    <w:rsid w:val="00843A2C"/>
    <w:rsid w:val="00850135"/>
    <w:rsid w:val="0085228F"/>
    <w:rsid w:val="00852EA3"/>
    <w:rsid w:val="008633EF"/>
    <w:rsid w:val="00863B5A"/>
    <w:rsid w:val="00866AC0"/>
    <w:rsid w:val="00871B4C"/>
    <w:rsid w:val="008819CA"/>
    <w:rsid w:val="00884810"/>
    <w:rsid w:val="008878E3"/>
    <w:rsid w:val="00895F2F"/>
    <w:rsid w:val="008A18C4"/>
    <w:rsid w:val="008A7615"/>
    <w:rsid w:val="008B614E"/>
    <w:rsid w:val="008B6AA6"/>
    <w:rsid w:val="008C3E65"/>
    <w:rsid w:val="008C64B4"/>
    <w:rsid w:val="008C71DF"/>
    <w:rsid w:val="008D24E5"/>
    <w:rsid w:val="008D31BB"/>
    <w:rsid w:val="008E00ED"/>
    <w:rsid w:val="008E4C6A"/>
    <w:rsid w:val="008F266A"/>
    <w:rsid w:val="008F4952"/>
    <w:rsid w:val="008F5B4E"/>
    <w:rsid w:val="008F5C97"/>
    <w:rsid w:val="009048F2"/>
    <w:rsid w:val="00920014"/>
    <w:rsid w:val="00930C95"/>
    <w:rsid w:val="00933DBA"/>
    <w:rsid w:val="00937226"/>
    <w:rsid w:val="00946151"/>
    <w:rsid w:val="009557B5"/>
    <w:rsid w:val="00956E0D"/>
    <w:rsid w:val="009602EA"/>
    <w:rsid w:val="00964EDE"/>
    <w:rsid w:val="00965265"/>
    <w:rsid w:val="00970FD4"/>
    <w:rsid w:val="00975F5B"/>
    <w:rsid w:val="00993A96"/>
    <w:rsid w:val="009A10C7"/>
    <w:rsid w:val="009A34E4"/>
    <w:rsid w:val="009A3705"/>
    <w:rsid w:val="009A539E"/>
    <w:rsid w:val="009B1499"/>
    <w:rsid w:val="009B7D9B"/>
    <w:rsid w:val="009C2C1E"/>
    <w:rsid w:val="009C4B74"/>
    <w:rsid w:val="009C669A"/>
    <w:rsid w:val="009D2178"/>
    <w:rsid w:val="009D282C"/>
    <w:rsid w:val="009D56A1"/>
    <w:rsid w:val="009F662F"/>
    <w:rsid w:val="009F697F"/>
    <w:rsid w:val="009F7764"/>
    <w:rsid w:val="00A0004A"/>
    <w:rsid w:val="00A00B1E"/>
    <w:rsid w:val="00A01466"/>
    <w:rsid w:val="00A11C19"/>
    <w:rsid w:val="00A12436"/>
    <w:rsid w:val="00A2451C"/>
    <w:rsid w:val="00A26393"/>
    <w:rsid w:val="00A26F3A"/>
    <w:rsid w:val="00A31F99"/>
    <w:rsid w:val="00A332F8"/>
    <w:rsid w:val="00A37366"/>
    <w:rsid w:val="00A4350E"/>
    <w:rsid w:val="00A47F30"/>
    <w:rsid w:val="00A53E67"/>
    <w:rsid w:val="00A55F43"/>
    <w:rsid w:val="00A56DD6"/>
    <w:rsid w:val="00A60975"/>
    <w:rsid w:val="00A61277"/>
    <w:rsid w:val="00A619D1"/>
    <w:rsid w:val="00A70E35"/>
    <w:rsid w:val="00A7146E"/>
    <w:rsid w:val="00A72D3E"/>
    <w:rsid w:val="00A72F56"/>
    <w:rsid w:val="00A74782"/>
    <w:rsid w:val="00A76992"/>
    <w:rsid w:val="00A85248"/>
    <w:rsid w:val="00A913E4"/>
    <w:rsid w:val="00AA22B0"/>
    <w:rsid w:val="00AA7901"/>
    <w:rsid w:val="00AC0C68"/>
    <w:rsid w:val="00AC471F"/>
    <w:rsid w:val="00AD1381"/>
    <w:rsid w:val="00AD78DF"/>
    <w:rsid w:val="00AE1555"/>
    <w:rsid w:val="00AE27D3"/>
    <w:rsid w:val="00AE51E2"/>
    <w:rsid w:val="00AE6774"/>
    <w:rsid w:val="00AE6DA5"/>
    <w:rsid w:val="00AF1E19"/>
    <w:rsid w:val="00B02770"/>
    <w:rsid w:val="00B0385E"/>
    <w:rsid w:val="00B1087D"/>
    <w:rsid w:val="00B10CD8"/>
    <w:rsid w:val="00B11829"/>
    <w:rsid w:val="00B12157"/>
    <w:rsid w:val="00B158C4"/>
    <w:rsid w:val="00B23301"/>
    <w:rsid w:val="00B25781"/>
    <w:rsid w:val="00B34383"/>
    <w:rsid w:val="00B35001"/>
    <w:rsid w:val="00B37009"/>
    <w:rsid w:val="00B42545"/>
    <w:rsid w:val="00B43AF0"/>
    <w:rsid w:val="00B45D74"/>
    <w:rsid w:val="00B53050"/>
    <w:rsid w:val="00B541D0"/>
    <w:rsid w:val="00B65E0A"/>
    <w:rsid w:val="00B672F3"/>
    <w:rsid w:val="00B808CE"/>
    <w:rsid w:val="00B81210"/>
    <w:rsid w:val="00B83BDE"/>
    <w:rsid w:val="00B86A08"/>
    <w:rsid w:val="00B94B7E"/>
    <w:rsid w:val="00B95E5E"/>
    <w:rsid w:val="00BA0D77"/>
    <w:rsid w:val="00BA1CA8"/>
    <w:rsid w:val="00BA26C4"/>
    <w:rsid w:val="00BA2853"/>
    <w:rsid w:val="00BA346B"/>
    <w:rsid w:val="00BA477D"/>
    <w:rsid w:val="00BA5C32"/>
    <w:rsid w:val="00BA6377"/>
    <w:rsid w:val="00BB602D"/>
    <w:rsid w:val="00BB6F43"/>
    <w:rsid w:val="00BB7D94"/>
    <w:rsid w:val="00BC1BFF"/>
    <w:rsid w:val="00BC3F9F"/>
    <w:rsid w:val="00BC448A"/>
    <w:rsid w:val="00BD06AE"/>
    <w:rsid w:val="00BD37F1"/>
    <w:rsid w:val="00BD40A4"/>
    <w:rsid w:val="00BD44E8"/>
    <w:rsid w:val="00BD541C"/>
    <w:rsid w:val="00BD5DB2"/>
    <w:rsid w:val="00BD6DF2"/>
    <w:rsid w:val="00BD74E7"/>
    <w:rsid w:val="00BE30E0"/>
    <w:rsid w:val="00BE4B21"/>
    <w:rsid w:val="00BE5BFA"/>
    <w:rsid w:val="00BF15F4"/>
    <w:rsid w:val="00BF5ABC"/>
    <w:rsid w:val="00C01E45"/>
    <w:rsid w:val="00C04642"/>
    <w:rsid w:val="00C0517F"/>
    <w:rsid w:val="00C16345"/>
    <w:rsid w:val="00C236FF"/>
    <w:rsid w:val="00C269DD"/>
    <w:rsid w:val="00C334FF"/>
    <w:rsid w:val="00C33F4C"/>
    <w:rsid w:val="00C36F32"/>
    <w:rsid w:val="00C53629"/>
    <w:rsid w:val="00C539B6"/>
    <w:rsid w:val="00C55083"/>
    <w:rsid w:val="00C602EF"/>
    <w:rsid w:val="00C61E56"/>
    <w:rsid w:val="00C634A8"/>
    <w:rsid w:val="00C80957"/>
    <w:rsid w:val="00C81F8E"/>
    <w:rsid w:val="00C84A53"/>
    <w:rsid w:val="00C86719"/>
    <w:rsid w:val="00C875F8"/>
    <w:rsid w:val="00C95946"/>
    <w:rsid w:val="00CA4706"/>
    <w:rsid w:val="00CB56C6"/>
    <w:rsid w:val="00CB635A"/>
    <w:rsid w:val="00CB741B"/>
    <w:rsid w:val="00CC2ED1"/>
    <w:rsid w:val="00CC38B4"/>
    <w:rsid w:val="00CD0D46"/>
    <w:rsid w:val="00CD319D"/>
    <w:rsid w:val="00CE03C5"/>
    <w:rsid w:val="00CE0F6A"/>
    <w:rsid w:val="00CE16D8"/>
    <w:rsid w:val="00CE7561"/>
    <w:rsid w:val="00CF4B78"/>
    <w:rsid w:val="00CF6710"/>
    <w:rsid w:val="00CF6BE9"/>
    <w:rsid w:val="00D00FD2"/>
    <w:rsid w:val="00D015CE"/>
    <w:rsid w:val="00D02225"/>
    <w:rsid w:val="00D03553"/>
    <w:rsid w:val="00D12A24"/>
    <w:rsid w:val="00D1309D"/>
    <w:rsid w:val="00D13EAB"/>
    <w:rsid w:val="00D15120"/>
    <w:rsid w:val="00D16BC9"/>
    <w:rsid w:val="00D2390D"/>
    <w:rsid w:val="00D254B8"/>
    <w:rsid w:val="00D27005"/>
    <w:rsid w:val="00D30775"/>
    <w:rsid w:val="00D415C2"/>
    <w:rsid w:val="00D465A0"/>
    <w:rsid w:val="00D47C70"/>
    <w:rsid w:val="00D50927"/>
    <w:rsid w:val="00D5353C"/>
    <w:rsid w:val="00D60221"/>
    <w:rsid w:val="00D65580"/>
    <w:rsid w:val="00D6728A"/>
    <w:rsid w:val="00D7034C"/>
    <w:rsid w:val="00D70642"/>
    <w:rsid w:val="00D76B5F"/>
    <w:rsid w:val="00D8030B"/>
    <w:rsid w:val="00D8034C"/>
    <w:rsid w:val="00D803D7"/>
    <w:rsid w:val="00D80FC0"/>
    <w:rsid w:val="00D94561"/>
    <w:rsid w:val="00DA0D83"/>
    <w:rsid w:val="00DA1927"/>
    <w:rsid w:val="00DA38E1"/>
    <w:rsid w:val="00DB3828"/>
    <w:rsid w:val="00DB5B08"/>
    <w:rsid w:val="00DC054C"/>
    <w:rsid w:val="00DC1292"/>
    <w:rsid w:val="00DD2BB4"/>
    <w:rsid w:val="00DD394C"/>
    <w:rsid w:val="00DE3E13"/>
    <w:rsid w:val="00DF534F"/>
    <w:rsid w:val="00DF57AB"/>
    <w:rsid w:val="00DF7E90"/>
    <w:rsid w:val="00E00A3E"/>
    <w:rsid w:val="00E0279E"/>
    <w:rsid w:val="00E06104"/>
    <w:rsid w:val="00E11F11"/>
    <w:rsid w:val="00E122D2"/>
    <w:rsid w:val="00E12367"/>
    <w:rsid w:val="00E25058"/>
    <w:rsid w:val="00E37A3D"/>
    <w:rsid w:val="00E45923"/>
    <w:rsid w:val="00E53B09"/>
    <w:rsid w:val="00E626C4"/>
    <w:rsid w:val="00E628A4"/>
    <w:rsid w:val="00E7088B"/>
    <w:rsid w:val="00E7230F"/>
    <w:rsid w:val="00E837AF"/>
    <w:rsid w:val="00E849A1"/>
    <w:rsid w:val="00E863C4"/>
    <w:rsid w:val="00E94007"/>
    <w:rsid w:val="00E957BA"/>
    <w:rsid w:val="00E96025"/>
    <w:rsid w:val="00EA15DA"/>
    <w:rsid w:val="00EA5EDE"/>
    <w:rsid w:val="00EA782B"/>
    <w:rsid w:val="00EA7979"/>
    <w:rsid w:val="00EB15E6"/>
    <w:rsid w:val="00EB269E"/>
    <w:rsid w:val="00EC7AAD"/>
    <w:rsid w:val="00ED167C"/>
    <w:rsid w:val="00ED23FD"/>
    <w:rsid w:val="00ED6541"/>
    <w:rsid w:val="00EE0E20"/>
    <w:rsid w:val="00EF01A9"/>
    <w:rsid w:val="00EF08D9"/>
    <w:rsid w:val="00F025C6"/>
    <w:rsid w:val="00F02CD6"/>
    <w:rsid w:val="00F135ED"/>
    <w:rsid w:val="00F16AC2"/>
    <w:rsid w:val="00F2004F"/>
    <w:rsid w:val="00F25CE2"/>
    <w:rsid w:val="00F26B5E"/>
    <w:rsid w:val="00F329EA"/>
    <w:rsid w:val="00F33E1F"/>
    <w:rsid w:val="00F340CE"/>
    <w:rsid w:val="00F369C7"/>
    <w:rsid w:val="00F41B5A"/>
    <w:rsid w:val="00F41DB3"/>
    <w:rsid w:val="00F442BE"/>
    <w:rsid w:val="00F4778D"/>
    <w:rsid w:val="00F51C42"/>
    <w:rsid w:val="00F56BDE"/>
    <w:rsid w:val="00F609C5"/>
    <w:rsid w:val="00F67506"/>
    <w:rsid w:val="00F71FB4"/>
    <w:rsid w:val="00F76D21"/>
    <w:rsid w:val="00F77CA7"/>
    <w:rsid w:val="00F855EA"/>
    <w:rsid w:val="00F93E5F"/>
    <w:rsid w:val="00F9485D"/>
    <w:rsid w:val="00F973A6"/>
    <w:rsid w:val="00FA02BE"/>
    <w:rsid w:val="00FA1A9B"/>
    <w:rsid w:val="00FA2BDC"/>
    <w:rsid w:val="00FB226F"/>
    <w:rsid w:val="00FB75DB"/>
    <w:rsid w:val="00FB7B42"/>
    <w:rsid w:val="00FD0A79"/>
    <w:rsid w:val="00FD0AE1"/>
    <w:rsid w:val="00FD2449"/>
    <w:rsid w:val="00FD690E"/>
    <w:rsid w:val="00FE43BE"/>
    <w:rsid w:val="00FE4730"/>
    <w:rsid w:val="00FF374A"/>
    <w:rsid w:val="00FF4F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797B68"/>
  <w15:docId w15:val="{EE704594-0D10-A44C-9703-C56086ABD9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553E"/>
  </w:style>
  <w:style w:type="paragraph" w:styleId="Heading1">
    <w:name w:val="heading 1"/>
    <w:basedOn w:val="Normal"/>
    <w:next w:val="Normal"/>
    <w:link w:val="Heading1Char"/>
    <w:autoRedefine/>
    <w:uiPriority w:val="9"/>
    <w:qFormat/>
    <w:rsid w:val="001B16D2"/>
    <w:pPr>
      <w:keepNext/>
      <w:keepLines/>
      <w:spacing w:line="480" w:lineRule="auto"/>
      <w:outlineLvl w:val="0"/>
    </w:pPr>
    <w:rPr>
      <w:rFonts w:eastAsiaTheme="majorEastAsia"/>
      <w:b/>
      <w:iCs/>
      <w:color w:val="000000" w:themeColor="text1"/>
    </w:rPr>
  </w:style>
  <w:style w:type="paragraph" w:styleId="Heading2">
    <w:name w:val="heading 2"/>
    <w:basedOn w:val="Normal"/>
    <w:next w:val="Normal"/>
    <w:link w:val="Heading2Char"/>
    <w:autoRedefine/>
    <w:uiPriority w:val="9"/>
    <w:unhideWhenUsed/>
    <w:qFormat/>
    <w:rsid w:val="001B16D2"/>
    <w:pPr>
      <w:keepNext/>
      <w:keepLines/>
      <w:spacing w:line="480" w:lineRule="auto"/>
      <w:outlineLvl w:val="1"/>
    </w:pPr>
    <w:rPr>
      <w:rFonts w:eastAsiaTheme="majorEastAsia" w:cstheme="majorBidi"/>
      <w:bCs/>
      <w:i/>
      <w:iCs/>
      <w:color w:val="000000" w:themeColor="text1"/>
      <w:szCs w:val="26"/>
    </w:rPr>
  </w:style>
  <w:style w:type="paragraph" w:styleId="Heading3">
    <w:name w:val="heading 3"/>
    <w:basedOn w:val="Normal"/>
    <w:next w:val="Normal"/>
    <w:link w:val="Heading3Char"/>
    <w:autoRedefine/>
    <w:uiPriority w:val="9"/>
    <w:unhideWhenUsed/>
    <w:qFormat/>
    <w:rsid w:val="001B16D2"/>
    <w:pPr>
      <w:keepNext/>
      <w:keepLines/>
      <w:suppressLineNumbers/>
      <w:spacing w:line="480" w:lineRule="auto"/>
      <w:outlineLvl w:val="2"/>
    </w:pPr>
    <w:rPr>
      <w:rFonts w:eastAsiaTheme="majorEastAsia"/>
      <w:b/>
      <w:bCs/>
      <w:color w:val="0D0D0D" w:themeColor="text1" w:themeTint="F2"/>
    </w:rPr>
  </w:style>
  <w:style w:type="paragraph" w:styleId="Heading4">
    <w:name w:val="heading 4"/>
    <w:basedOn w:val="Normal"/>
    <w:next w:val="Normal"/>
    <w:link w:val="Heading4Char"/>
    <w:autoRedefine/>
    <w:uiPriority w:val="9"/>
    <w:semiHidden/>
    <w:unhideWhenUsed/>
    <w:qFormat/>
    <w:rsid w:val="00A47F30"/>
    <w:pPr>
      <w:keepNext/>
      <w:keepLines/>
      <w:spacing w:line="480" w:lineRule="auto"/>
      <w:outlineLvl w:val="3"/>
    </w:pPr>
    <w:rPr>
      <w:rFonts w:eastAsiaTheme="majorEastAsia" w:cstheme="minorHAnsi"/>
      <w:b/>
      <w:iCs/>
      <w:color w:val="000000" w:themeColor="text1"/>
      <w:sz w:val="22"/>
      <w:u w:val="single"/>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1B16D2"/>
    <w:rPr>
      <w:rFonts w:eastAsiaTheme="majorEastAsia"/>
      <w:b/>
      <w:iCs/>
      <w:color w:val="000000" w:themeColor="text1"/>
    </w:rPr>
  </w:style>
  <w:style w:type="character" w:customStyle="1" w:styleId="Heading2Char">
    <w:name w:val="Heading 2 Char"/>
    <w:basedOn w:val="DefaultParagraphFont"/>
    <w:link w:val="Heading2"/>
    <w:uiPriority w:val="9"/>
    <w:rsid w:val="001B16D2"/>
    <w:rPr>
      <w:rFonts w:eastAsiaTheme="majorEastAsia" w:cstheme="majorBidi"/>
      <w:bCs/>
      <w:i/>
      <w:iCs/>
      <w:color w:val="000000" w:themeColor="text1"/>
      <w:szCs w:val="26"/>
    </w:rPr>
  </w:style>
  <w:style w:type="character" w:customStyle="1" w:styleId="Heading3Char">
    <w:name w:val="Heading 3 Char"/>
    <w:basedOn w:val="DefaultParagraphFont"/>
    <w:link w:val="Heading3"/>
    <w:uiPriority w:val="9"/>
    <w:rsid w:val="001B16D2"/>
    <w:rPr>
      <w:rFonts w:eastAsiaTheme="majorEastAsia"/>
      <w:b/>
      <w:bCs/>
      <w:color w:val="0D0D0D" w:themeColor="text1" w:themeTint="F2"/>
    </w:rPr>
  </w:style>
  <w:style w:type="character" w:customStyle="1" w:styleId="Heading4Char">
    <w:name w:val="Heading 4 Char"/>
    <w:basedOn w:val="DefaultParagraphFont"/>
    <w:link w:val="Heading4"/>
    <w:uiPriority w:val="9"/>
    <w:semiHidden/>
    <w:rsid w:val="00A47F30"/>
    <w:rPr>
      <w:rFonts w:eastAsiaTheme="majorEastAsia" w:cstheme="minorHAnsi"/>
      <w:b/>
      <w:iCs/>
      <w:color w:val="000000" w:themeColor="text1"/>
      <w:sz w:val="22"/>
      <w:u w:val="single"/>
    </w:rPr>
  </w:style>
  <w:style w:type="paragraph" w:styleId="ListParagraph">
    <w:name w:val="List Paragraph"/>
    <w:basedOn w:val="Normal"/>
    <w:uiPriority w:val="34"/>
    <w:qFormat/>
    <w:rsid w:val="0015553E"/>
    <w:pPr>
      <w:ind w:left="720"/>
      <w:contextualSpacing/>
    </w:pPr>
    <w:rPr>
      <w:rFonts w:asciiTheme="minorHAnsi" w:eastAsiaTheme="minorHAnsi" w:hAnsiTheme="minorHAnsi" w:cstheme="minorBidi"/>
      <w:sz w:val="22"/>
    </w:rPr>
  </w:style>
  <w:style w:type="table" w:styleId="TableGrid">
    <w:name w:val="Table Grid"/>
    <w:basedOn w:val="TableNormal"/>
    <w:uiPriority w:val="39"/>
    <w:rsid w:val="005564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8485F"/>
    <w:rPr>
      <w:sz w:val="16"/>
      <w:szCs w:val="16"/>
    </w:rPr>
  </w:style>
  <w:style w:type="paragraph" w:styleId="CommentText">
    <w:name w:val="annotation text"/>
    <w:basedOn w:val="Normal"/>
    <w:link w:val="CommentTextChar"/>
    <w:uiPriority w:val="99"/>
    <w:unhideWhenUsed/>
    <w:rsid w:val="0028485F"/>
    <w:rPr>
      <w:sz w:val="20"/>
      <w:szCs w:val="20"/>
    </w:rPr>
  </w:style>
  <w:style w:type="character" w:customStyle="1" w:styleId="CommentTextChar">
    <w:name w:val="Comment Text Char"/>
    <w:basedOn w:val="DefaultParagraphFont"/>
    <w:link w:val="CommentText"/>
    <w:uiPriority w:val="99"/>
    <w:rsid w:val="0028485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28485F"/>
    <w:rPr>
      <w:b/>
      <w:bCs/>
    </w:rPr>
  </w:style>
  <w:style w:type="character" w:customStyle="1" w:styleId="CommentSubjectChar">
    <w:name w:val="Comment Subject Char"/>
    <w:basedOn w:val="CommentTextChar"/>
    <w:link w:val="CommentSubject"/>
    <w:uiPriority w:val="99"/>
    <w:semiHidden/>
    <w:rsid w:val="0028485F"/>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28485F"/>
    <w:rPr>
      <w:sz w:val="18"/>
      <w:szCs w:val="18"/>
    </w:rPr>
  </w:style>
  <w:style w:type="character" w:customStyle="1" w:styleId="BalloonTextChar">
    <w:name w:val="Balloon Text Char"/>
    <w:basedOn w:val="DefaultParagraphFont"/>
    <w:link w:val="BalloonText"/>
    <w:uiPriority w:val="99"/>
    <w:semiHidden/>
    <w:rsid w:val="0028485F"/>
    <w:rPr>
      <w:rFonts w:ascii="Times New Roman" w:eastAsia="Times New Roman" w:hAnsi="Times New Roman" w:cs="Times New Roman"/>
      <w:sz w:val="18"/>
      <w:szCs w:val="18"/>
    </w:rPr>
  </w:style>
  <w:style w:type="character" w:styleId="LineNumber">
    <w:name w:val="line number"/>
    <w:basedOn w:val="DefaultParagraphFont"/>
    <w:uiPriority w:val="99"/>
    <w:semiHidden/>
    <w:unhideWhenUsed/>
    <w:rsid w:val="007F07E8"/>
  </w:style>
  <w:style w:type="character" w:styleId="Hyperlink">
    <w:name w:val="Hyperlink"/>
    <w:basedOn w:val="DefaultParagraphFont"/>
    <w:uiPriority w:val="99"/>
    <w:unhideWhenUsed/>
    <w:rsid w:val="00A47F30"/>
    <w:rPr>
      <w:rFonts w:ascii="Times New Roman" w:hAnsi="Times New Roman"/>
      <w:color w:val="0563C1" w:themeColor="hyperlink"/>
      <w:sz w:val="24"/>
      <w:u w:val="single"/>
    </w:rPr>
  </w:style>
  <w:style w:type="character" w:styleId="UnresolvedMention">
    <w:name w:val="Unresolved Mention"/>
    <w:basedOn w:val="DefaultParagraphFont"/>
    <w:uiPriority w:val="99"/>
    <w:semiHidden/>
    <w:unhideWhenUsed/>
    <w:rsid w:val="00E54A29"/>
    <w:rPr>
      <w:color w:val="605E5C"/>
      <w:shd w:val="clear" w:color="auto" w:fill="E1DFDD"/>
    </w:rPr>
  </w:style>
  <w:style w:type="table" w:customStyle="1" w:styleId="4">
    <w:name w:val="4"/>
    <w:basedOn w:val="TableNormal"/>
    <w:tblPr>
      <w:tblStyleRowBandSize w:val="1"/>
      <w:tblStyleColBandSize w:val="1"/>
    </w:tblPr>
  </w:style>
  <w:style w:type="table" w:customStyle="1" w:styleId="3">
    <w:name w:val="3"/>
    <w:basedOn w:val="TableNormal"/>
    <w:tblPr>
      <w:tblStyleRowBandSize w:val="1"/>
      <w:tblStyleColBandSize w:val="1"/>
      <w:tblCellMar>
        <w:left w:w="0" w:type="dxa"/>
        <w:right w:w="0" w:type="dxa"/>
      </w:tblCellMar>
    </w:tblPr>
  </w:style>
  <w:style w:type="table" w:customStyle="1" w:styleId="2">
    <w:name w:val="2"/>
    <w:basedOn w:val="TableNormal"/>
    <w:tblPr>
      <w:tblStyleRowBandSize w:val="1"/>
      <w:tblStyleColBandSize w:val="1"/>
    </w:tblPr>
  </w:style>
  <w:style w:type="paragraph" w:styleId="Footer">
    <w:name w:val="footer"/>
    <w:basedOn w:val="Normal"/>
    <w:link w:val="FooterChar"/>
    <w:uiPriority w:val="99"/>
    <w:unhideWhenUsed/>
    <w:rsid w:val="00756560"/>
    <w:pPr>
      <w:tabs>
        <w:tab w:val="center" w:pos="4680"/>
        <w:tab w:val="right" w:pos="9360"/>
      </w:tabs>
    </w:pPr>
  </w:style>
  <w:style w:type="character" w:customStyle="1" w:styleId="FooterChar">
    <w:name w:val="Footer Char"/>
    <w:basedOn w:val="DefaultParagraphFont"/>
    <w:link w:val="Footer"/>
    <w:uiPriority w:val="99"/>
    <w:rsid w:val="00756560"/>
  </w:style>
  <w:style w:type="character" w:styleId="PageNumber">
    <w:name w:val="page number"/>
    <w:basedOn w:val="DefaultParagraphFont"/>
    <w:uiPriority w:val="99"/>
    <w:semiHidden/>
    <w:unhideWhenUsed/>
    <w:rsid w:val="00756560"/>
  </w:style>
  <w:style w:type="paragraph" w:styleId="Header">
    <w:name w:val="header"/>
    <w:basedOn w:val="Normal"/>
    <w:link w:val="HeaderChar"/>
    <w:uiPriority w:val="99"/>
    <w:unhideWhenUsed/>
    <w:rsid w:val="004C7E0F"/>
    <w:pPr>
      <w:tabs>
        <w:tab w:val="center" w:pos="4680"/>
        <w:tab w:val="right" w:pos="9360"/>
      </w:tabs>
    </w:pPr>
  </w:style>
  <w:style w:type="character" w:customStyle="1" w:styleId="HeaderChar">
    <w:name w:val="Header Char"/>
    <w:basedOn w:val="DefaultParagraphFont"/>
    <w:link w:val="Header"/>
    <w:uiPriority w:val="99"/>
    <w:rsid w:val="004C7E0F"/>
  </w:style>
  <w:style w:type="paragraph" w:styleId="Revision">
    <w:name w:val="Revision"/>
    <w:hidden/>
    <w:uiPriority w:val="99"/>
    <w:semiHidden/>
    <w:rsid w:val="00321E64"/>
  </w:style>
  <w:style w:type="table" w:styleId="TableGridLight">
    <w:name w:val="Grid Table Light"/>
    <w:basedOn w:val="TableNormal"/>
    <w:uiPriority w:val="40"/>
    <w:rsid w:val="00157CF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157CF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1">
    <w:name w:val="1"/>
    <w:basedOn w:val="TableNormal"/>
    <w:tblPr>
      <w:tblStyleRowBandSize w:val="1"/>
      <w:tblStyleColBandSize w:val="1"/>
      <w:tblCellMar>
        <w:left w:w="0" w:type="dxa"/>
        <w:right w:w="0"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NoSpacing">
    <w:name w:val="No Spacing"/>
    <w:autoRedefine/>
    <w:uiPriority w:val="1"/>
    <w:qFormat/>
    <w:rsid w:val="00E849A1"/>
    <w:pPr>
      <w:spacing w:line="480" w:lineRule="auto"/>
    </w:pPr>
  </w:style>
  <w:style w:type="paragraph" w:styleId="FootnoteText">
    <w:name w:val="footnote text"/>
    <w:basedOn w:val="Normal"/>
    <w:link w:val="FootnoteTextChar"/>
    <w:uiPriority w:val="99"/>
    <w:semiHidden/>
    <w:unhideWhenUsed/>
    <w:rsid w:val="00AD78DF"/>
    <w:rPr>
      <w:sz w:val="20"/>
      <w:szCs w:val="20"/>
    </w:rPr>
  </w:style>
  <w:style w:type="character" w:customStyle="1" w:styleId="FootnoteTextChar">
    <w:name w:val="Footnote Text Char"/>
    <w:basedOn w:val="DefaultParagraphFont"/>
    <w:link w:val="FootnoteText"/>
    <w:uiPriority w:val="99"/>
    <w:semiHidden/>
    <w:rsid w:val="00AD78DF"/>
    <w:rPr>
      <w:sz w:val="20"/>
      <w:szCs w:val="20"/>
    </w:rPr>
  </w:style>
  <w:style w:type="character" w:styleId="FootnoteReference">
    <w:name w:val="footnote reference"/>
    <w:basedOn w:val="DefaultParagraphFont"/>
    <w:uiPriority w:val="99"/>
    <w:semiHidden/>
    <w:unhideWhenUsed/>
    <w:rsid w:val="00AD78DF"/>
    <w:rPr>
      <w:vertAlign w:val="superscript"/>
    </w:rPr>
  </w:style>
  <w:style w:type="character" w:styleId="PlaceholderText">
    <w:name w:val="Placeholder Text"/>
    <w:basedOn w:val="DefaultParagraphFont"/>
    <w:uiPriority w:val="99"/>
    <w:semiHidden/>
    <w:rsid w:val="00152A6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879087">
      <w:bodyDiv w:val="1"/>
      <w:marLeft w:val="0"/>
      <w:marRight w:val="0"/>
      <w:marTop w:val="0"/>
      <w:marBottom w:val="0"/>
      <w:divBdr>
        <w:top w:val="none" w:sz="0" w:space="0" w:color="auto"/>
        <w:left w:val="none" w:sz="0" w:space="0" w:color="auto"/>
        <w:bottom w:val="none" w:sz="0" w:space="0" w:color="auto"/>
        <w:right w:val="none" w:sz="0" w:space="0" w:color="auto"/>
      </w:divBdr>
    </w:div>
    <w:div w:id="341322762">
      <w:bodyDiv w:val="1"/>
      <w:marLeft w:val="0"/>
      <w:marRight w:val="0"/>
      <w:marTop w:val="0"/>
      <w:marBottom w:val="0"/>
      <w:divBdr>
        <w:top w:val="none" w:sz="0" w:space="0" w:color="auto"/>
        <w:left w:val="none" w:sz="0" w:space="0" w:color="auto"/>
        <w:bottom w:val="none" w:sz="0" w:space="0" w:color="auto"/>
        <w:right w:val="none" w:sz="0" w:space="0" w:color="auto"/>
      </w:divBdr>
    </w:div>
    <w:div w:id="373165339">
      <w:bodyDiv w:val="1"/>
      <w:marLeft w:val="0"/>
      <w:marRight w:val="0"/>
      <w:marTop w:val="0"/>
      <w:marBottom w:val="0"/>
      <w:divBdr>
        <w:top w:val="none" w:sz="0" w:space="0" w:color="auto"/>
        <w:left w:val="none" w:sz="0" w:space="0" w:color="auto"/>
        <w:bottom w:val="none" w:sz="0" w:space="0" w:color="auto"/>
        <w:right w:val="none" w:sz="0" w:space="0" w:color="auto"/>
      </w:divBdr>
      <w:divsChild>
        <w:div w:id="863179088">
          <w:marLeft w:val="0"/>
          <w:marRight w:val="0"/>
          <w:marTop w:val="0"/>
          <w:marBottom w:val="0"/>
          <w:divBdr>
            <w:top w:val="none" w:sz="0" w:space="0" w:color="auto"/>
            <w:left w:val="none" w:sz="0" w:space="0" w:color="auto"/>
            <w:bottom w:val="none" w:sz="0" w:space="0" w:color="auto"/>
            <w:right w:val="none" w:sz="0" w:space="0" w:color="auto"/>
          </w:divBdr>
        </w:div>
      </w:divsChild>
    </w:div>
    <w:div w:id="424037450">
      <w:bodyDiv w:val="1"/>
      <w:marLeft w:val="0"/>
      <w:marRight w:val="0"/>
      <w:marTop w:val="0"/>
      <w:marBottom w:val="0"/>
      <w:divBdr>
        <w:top w:val="none" w:sz="0" w:space="0" w:color="auto"/>
        <w:left w:val="none" w:sz="0" w:space="0" w:color="auto"/>
        <w:bottom w:val="none" w:sz="0" w:space="0" w:color="auto"/>
        <w:right w:val="none" w:sz="0" w:space="0" w:color="auto"/>
      </w:divBdr>
      <w:divsChild>
        <w:div w:id="941691488">
          <w:marLeft w:val="0"/>
          <w:marRight w:val="0"/>
          <w:marTop w:val="0"/>
          <w:marBottom w:val="0"/>
          <w:divBdr>
            <w:top w:val="none" w:sz="0" w:space="0" w:color="auto"/>
            <w:left w:val="none" w:sz="0" w:space="0" w:color="auto"/>
            <w:bottom w:val="none" w:sz="0" w:space="0" w:color="auto"/>
            <w:right w:val="none" w:sz="0" w:space="0" w:color="auto"/>
          </w:divBdr>
        </w:div>
      </w:divsChild>
    </w:div>
    <w:div w:id="466317233">
      <w:bodyDiv w:val="1"/>
      <w:marLeft w:val="0"/>
      <w:marRight w:val="0"/>
      <w:marTop w:val="0"/>
      <w:marBottom w:val="0"/>
      <w:divBdr>
        <w:top w:val="none" w:sz="0" w:space="0" w:color="auto"/>
        <w:left w:val="none" w:sz="0" w:space="0" w:color="auto"/>
        <w:bottom w:val="none" w:sz="0" w:space="0" w:color="auto"/>
        <w:right w:val="none" w:sz="0" w:space="0" w:color="auto"/>
      </w:divBdr>
    </w:div>
    <w:div w:id="682778371">
      <w:bodyDiv w:val="1"/>
      <w:marLeft w:val="0"/>
      <w:marRight w:val="0"/>
      <w:marTop w:val="0"/>
      <w:marBottom w:val="0"/>
      <w:divBdr>
        <w:top w:val="none" w:sz="0" w:space="0" w:color="auto"/>
        <w:left w:val="none" w:sz="0" w:space="0" w:color="auto"/>
        <w:bottom w:val="none" w:sz="0" w:space="0" w:color="auto"/>
        <w:right w:val="none" w:sz="0" w:space="0" w:color="auto"/>
      </w:divBdr>
    </w:div>
    <w:div w:id="1009141270">
      <w:bodyDiv w:val="1"/>
      <w:marLeft w:val="0"/>
      <w:marRight w:val="0"/>
      <w:marTop w:val="0"/>
      <w:marBottom w:val="0"/>
      <w:divBdr>
        <w:top w:val="none" w:sz="0" w:space="0" w:color="auto"/>
        <w:left w:val="none" w:sz="0" w:space="0" w:color="auto"/>
        <w:bottom w:val="none" w:sz="0" w:space="0" w:color="auto"/>
        <w:right w:val="none" w:sz="0" w:space="0" w:color="auto"/>
      </w:divBdr>
    </w:div>
    <w:div w:id="1085298932">
      <w:bodyDiv w:val="1"/>
      <w:marLeft w:val="0"/>
      <w:marRight w:val="0"/>
      <w:marTop w:val="0"/>
      <w:marBottom w:val="0"/>
      <w:divBdr>
        <w:top w:val="none" w:sz="0" w:space="0" w:color="auto"/>
        <w:left w:val="none" w:sz="0" w:space="0" w:color="auto"/>
        <w:bottom w:val="none" w:sz="0" w:space="0" w:color="auto"/>
        <w:right w:val="none" w:sz="0" w:space="0" w:color="auto"/>
      </w:divBdr>
    </w:div>
    <w:div w:id="1124613344">
      <w:bodyDiv w:val="1"/>
      <w:marLeft w:val="0"/>
      <w:marRight w:val="0"/>
      <w:marTop w:val="0"/>
      <w:marBottom w:val="0"/>
      <w:divBdr>
        <w:top w:val="none" w:sz="0" w:space="0" w:color="auto"/>
        <w:left w:val="none" w:sz="0" w:space="0" w:color="auto"/>
        <w:bottom w:val="none" w:sz="0" w:space="0" w:color="auto"/>
        <w:right w:val="none" w:sz="0" w:space="0" w:color="auto"/>
      </w:divBdr>
    </w:div>
    <w:div w:id="1199970064">
      <w:bodyDiv w:val="1"/>
      <w:marLeft w:val="0"/>
      <w:marRight w:val="0"/>
      <w:marTop w:val="0"/>
      <w:marBottom w:val="0"/>
      <w:divBdr>
        <w:top w:val="none" w:sz="0" w:space="0" w:color="auto"/>
        <w:left w:val="none" w:sz="0" w:space="0" w:color="auto"/>
        <w:bottom w:val="none" w:sz="0" w:space="0" w:color="auto"/>
        <w:right w:val="none" w:sz="0" w:space="0" w:color="auto"/>
      </w:divBdr>
      <w:divsChild>
        <w:div w:id="1257594654">
          <w:marLeft w:val="0"/>
          <w:marRight w:val="0"/>
          <w:marTop w:val="0"/>
          <w:marBottom w:val="0"/>
          <w:divBdr>
            <w:top w:val="none" w:sz="0" w:space="0" w:color="auto"/>
            <w:left w:val="none" w:sz="0" w:space="0" w:color="auto"/>
            <w:bottom w:val="none" w:sz="0" w:space="0" w:color="auto"/>
            <w:right w:val="none" w:sz="0" w:space="0" w:color="auto"/>
          </w:divBdr>
        </w:div>
      </w:divsChild>
    </w:div>
    <w:div w:id="1283920725">
      <w:bodyDiv w:val="1"/>
      <w:marLeft w:val="0"/>
      <w:marRight w:val="0"/>
      <w:marTop w:val="0"/>
      <w:marBottom w:val="0"/>
      <w:divBdr>
        <w:top w:val="none" w:sz="0" w:space="0" w:color="auto"/>
        <w:left w:val="none" w:sz="0" w:space="0" w:color="auto"/>
        <w:bottom w:val="none" w:sz="0" w:space="0" w:color="auto"/>
        <w:right w:val="none" w:sz="0" w:space="0" w:color="auto"/>
      </w:divBdr>
    </w:div>
    <w:div w:id="1299919117">
      <w:bodyDiv w:val="1"/>
      <w:marLeft w:val="0"/>
      <w:marRight w:val="0"/>
      <w:marTop w:val="0"/>
      <w:marBottom w:val="0"/>
      <w:divBdr>
        <w:top w:val="none" w:sz="0" w:space="0" w:color="auto"/>
        <w:left w:val="none" w:sz="0" w:space="0" w:color="auto"/>
        <w:bottom w:val="none" w:sz="0" w:space="0" w:color="auto"/>
        <w:right w:val="none" w:sz="0" w:space="0" w:color="auto"/>
      </w:divBdr>
      <w:divsChild>
        <w:div w:id="1555694623">
          <w:marLeft w:val="0"/>
          <w:marRight w:val="0"/>
          <w:marTop w:val="0"/>
          <w:marBottom w:val="0"/>
          <w:divBdr>
            <w:top w:val="none" w:sz="0" w:space="0" w:color="auto"/>
            <w:left w:val="none" w:sz="0" w:space="0" w:color="auto"/>
            <w:bottom w:val="none" w:sz="0" w:space="0" w:color="auto"/>
            <w:right w:val="none" w:sz="0" w:space="0" w:color="auto"/>
          </w:divBdr>
        </w:div>
      </w:divsChild>
    </w:div>
    <w:div w:id="1495341768">
      <w:bodyDiv w:val="1"/>
      <w:marLeft w:val="0"/>
      <w:marRight w:val="0"/>
      <w:marTop w:val="0"/>
      <w:marBottom w:val="0"/>
      <w:divBdr>
        <w:top w:val="none" w:sz="0" w:space="0" w:color="auto"/>
        <w:left w:val="none" w:sz="0" w:space="0" w:color="auto"/>
        <w:bottom w:val="none" w:sz="0" w:space="0" w:color="auto"/>
        <w:right w:val="none" w:sz="0" w:space="0" w:color="auto"/>
      </w:divBdr>
    </w:div>
    <w:div w:id="1661619932">
      <w:bodyDiv w:val="1"/>
      <w:marLeft w:val="0"/>
      <w:marRight w:val="0"/>
      <w:marTop w:val="0"/>
      <w:marBottom w:val="0"/>
      <w:divBdr>
        <w:top w:val="none" w:sz="0" w:space="0" w:color="auto"/>
        <w:left w:val="none" w:sz="0" w:space="0" w:color="auto"/>
        <w:bottom w:val="none" w:sz="0" w:space="0" w:color="auto"/>
        <w:right w:val="none" w:sz="0" w:space="0" w:color="auto"/>
      </w:divBdr>
    </w:div>
    <w:div w:id="1703360766">
      <w:bodyDiv w:val="1"/>
      <w:marLeft w:val="0"/>
      <w:marRight w:val="0"/>
      <w:marTop w:val="0"/>
      <w:marBottom w:val="0"/>
      <w:divBdr>
        <w:top w:val="none" w:sz="0" w:space="0" w:color="auto"/>
        <w:left w:val="none" w:sz="0" w:space="0" w:color="auto"/>
        <w:bottom w:val="none" w:sz="0" w:space="0" w:color="auto"/>
        <w:right w:val="none" w:sz="0" w:space="0" w:color="auto"/>
      </w:divBdr>
      <w:divsChild>
        <w:div w:id="2123767441">
          <w:marLeft w:val="0"/>
          <w:marRight w:val="0"/>
          <w:marTop w:val="0"/>
          <w:marBottom w:val="0"/>
          <w:divBdr>
            <w:top w:val="none" w:sz="0" w:space="0" w:color="auto"/>
            <w:left w:val="none" w:sz="0" w:space="0" w:color="auto"/>
            <w:bottom w:val="none" w:sz="0" w:space="0" w:color="auto"/>
            <w:right w:val="none" w:sz="0" w:space="0" w:color="auto"/>
          </w:divBdr>
        </w:div>
      </w:divsChild>
    </w:div>
    <w:div w:id="1752661059">
      <w:bodyDiv w:val="1"/>
      <w:marLeft w:val="0"/>
      <w:marRight w:val="0"/>
      <w:marTop w:val="0"/>
      <w:marBottom w:val="0"/>
      <w:divBdr>
        <w:top w:val="none" w:sz="0" w:space="0" w:color="auto"/>
        <w:left w:val="none" w:sz="0" w:space="0" w:color="auto"/>
        <w:bottom w:val="none" w:sz="0" w:space="0" w:color="auto"/>
        <w:right w:val="none" w:sz="0" w:space="0" w:color="auto"/>
      </w:divBdr>
    </w:div>
    <w:div w:id="1807039713">
      <w:bodyDiv w:val="1"/>
      <w:marLeft w:val="0"/>
      <w:marRight w:val="0"/>
      <w:marTop w:val="0"/>
      <w:marBottom w:val="0"/>
      <w:divBdr>
        <w:top w:val="none" w:sz="0" w:space="0" w:color="auto"/>
        <w:left w:val="none" w:sz="0" w:space="0" w:color="auto"/>
        <w:bottom w:val="none" w:sz="0" w:space="0" w:color="auto"/>
        <w:right w:val="none" w:sz="0" w:space="0" w:color="auto"/>
      </w:divBdr>
    </w:div>
    <w:div w:id="1858077499">
      <w:bodyDiv w:val="1"/>
      <w:marLeft w:val="0"/>
      <w:marRight w:val="0"/>
      <w:marTop w:val="0"/>
      <w:marBottom w:val="0"/>
      <w:divBdr>
        <w:top w:val="none" w:sz="0" w:space="0" w:color="auto"/>
        <w:left w:val="none" w:sz="0" w:space="0" w:color="auto"/>
        <w:bottom w:val="none" w:sz="0" w:space="0" w:color="auto"/>
        <w:right w:val="none" w:sz="0" w:space="0" w:color="auto"/>
      </w:divBdr>
    </w:div>
    <w:div w:id="1944219158">
      <w:bodyDiv w:val="1"/>
      <w:marLeft w:val="0"/>
      <w:marRight w:val="0"/>
      <w:marTop w:val="0"/>
      <w:marBottom w:val="0"/>
      <w:divBdr>
        <w:top w:val="none" w:sz="0" w:space="0" w:color="auto"/>
        <w:left w:val="none" w:sz="0" w:space="0" w:color="auto"/>
        <w:bottom w:val="none" w:sz="0" w:space="0" w:color="auto"/>
        <w:right w:val="none" w:sz="0" w:space="0" w:color="auto"/>
      </w:divBdr>
      <w:divsChild>
        <w:div w:id="122889041">
          <w:marLeft w:val="0"/>
          <w:marRight w:val="0"/>
          <w:marTop w:val="0"/>
          <w:marBottom w:val="0"/>
          <w:divBdr>
            <w:top w:val="none" w:sz="0" w:space="0" w:color="auto"/>
            <w:left w:val="none" w:sz="0" w:space="0" w:color="auto"/>
            <w:bottom w:val="none" w:sz="0" w:space="0" w:color="auto"/>
            <w:right w:val="none" w:sz="0" w:space="0" w:color="auto"/>
          </w:divBdr>
        </w:div>
      </w:divsChild>
    </w:div>
    <w:div w:id="2016616135">
      <w:bodyDiv w:val="1"/>
      <w:marLeft w:val="0"/>
      <w:marRight w:val="0"/>
      <w:marTop w:val="0"/>
      <w:marBottom w:val="0"/>
      <w:divBdr>
        <w:top w:val="none" w:sz="0" w:space="0" w:color="auto"/>
        <w:left w:val="none" w:sz="0" w:space="0" w:color="auto"/>
        <w:bottom w:val="none" w:sz="0" w:space="0" w:color="auto"/>
        <w:right w:val="none" w:sz="0" w:space="0" w:color="auto"/>
      </w:divBdr>
    </w:div>
    <w:div w:id="20550419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microsoft.com/office/2018/08/relationships/commentsExtensible" Target="commentsExtensible.xml"/><Relationship Id="rId18" Type="http://schemas.openxmlformats.org/officeDocument/2006/relationships/image" Target="media/image6.png"/><Relationship Id="rId3" Type="http://schemas.openxmlformats.org/officeDocument/2006/relationships/numbering" Target="numbering.xml"/><Relationship Id="rId21" Type="http://schemas.openxmlformats.org/officeDocument/2006/relationships/footer" Target="footer2.xml"/><Relationship Id="rId7" Type="http://schemas.openxmlformats.org/officeDocument/2006/relationships/footnotes" Target="footnotes.xml"/><Relationship Id="rId12" Type="http://schemas.microsoft.com/office/2016/09/relationships/commentsIds" Target="commentsIds.xml"/><Relationship Id="rId17"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1/relationships/commentsExtended" Target="commentsExtended.xm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png"/><Relationship Id="rId23" Type="http://schemas.microsoft.com/office/2011/relationships/people" Target="people.xml"/><Relationship Id="rId10" Type="http://schemas.openxmlformats.org/officeDocument/2006/relationships/comments" Target="comments.xml"/><Relationship Id="rId19"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2.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34EA471-F6AA-2048-9285-28D78105C9AE}">
  <we:reference id="wa200001361" version="2.2.1.0" store="en-US" storeType="OMEX"/>
  <we:alternateReferences>
    <we:reference id="wa200001361" version="2.2.1.0" store="WA200001361" storeType="OMEX"/>
  </we:alternateReferences>
  <we:properties>
    <we:property name="paperpal-document-id" value="&quot;59b3321d-ea19-43f0-a42d-e6f891992cef&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p0xZx/vSEaRKaF4Zz4MBymDAAOA==">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788CD47-E715-440F-806B-678765B6C7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23</Pages>
  <Words>5199</Words>
  <Characters>29636</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34766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Hayes, Katherine</dc:creator>
  <cp:keywords/>
  <dc:description/>
  <cp:lastModifiedBy>Katherine Hayes</cp:lastModifiedBy>
  <cp:revision>3</cp:revision>
  <cp:lastPrinted>2023-05-23T15:08:00Z</cp:lastPrinted>
  <dcterms:created xsi:type="dcterms:W3CDTF">2023-10-04T14:39:00Z</dcterms:created>
  <dcterms:modified xsi:type="dcterms:W3CDTF">2023-10-04T16:38:00Z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5c48d6ec3ed2344d1f07a33043519e1a30a368722daa170d28a20d1e0aa77469</vt:lpwstr>
  </property>
</Properties>
</file>